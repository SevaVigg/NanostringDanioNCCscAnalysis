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E9FBF2" w14:textId="413AA63A" w:rsidR="00BD00CE" w:rsidRDefault="00D3486B" w:rsidP="00C92065">
      <w:pPr>
        <w:spacing w:line="360" w:lineRule="auto"/>
        <w:rPr>
          <w:rFonts w:ascii="Arial" w:eastAsia="Arial" w:hAnsi="Arial" w:cs="Arial"/>
          <w:b/>
          <w:sz w:val="22"/>
          <w:szCs w:val="22"/>
        </w:rPr>
      </w:pPr>
      <w:r>
        <w:rPr>
          <w:rFonts w:ascii="Arial" w:eastAsia="Arial" w:hAnsi="Arial" w:cs="Arial"/>
          <w:b/>
          <w:sz w:val="22"/>
          <w:szCs w:val="22"/>
        </w:rPr>
        <w:t>S</w:t>
      </w:r>
      <w:r w:rsidR="00BD00CE" w:rsidRPr="00C92065">
        <w:rPr>
          <w:rFonts w:ascii="Arial" w:eastAsia="Arial" w:hAnsi="Arial" w:cs="Arial"/>
          <w:b/>
          <w:sz w:val="22"/>
          <w:szCs w:val="22"/>
        </w:rPr>
        <w:t xml:space="preserve">ingle </w:t>
      </w:r>
      <w:r>
        <w:rPr>
          <w:rFonts w:ascii="Arial" w:eastAsia="Arial" w:hAnsi="Arial" w:cs="Arial"/>
          <w:b/>
          <w:sz w:val="22"/>
          <w:szCs w:val="22"/>
        </w:rPr>
        <w:t>C</w:t>
      </w:r>
      <w:r w:rsidR="00BD00CE" w:rsidRPr="00C92065">
        <w:rPr>
          <w:rFonts w:ascii="Arial" w:eastAsia="Arial" w:hAnsi="Arial" w:cs="Arial"/>
          <w:b/>
          <w:sz w:val="22"/>
          <w:szCs w:val="22"/>
        </w:rPr>
        <w:t xml:space="preserve">ell </w:t>
      </w:r>
      <w:r>
        <w:rPr>
          <w:rFonts w:ascii="Arial" w:eastAsia="Arial" w:hAnsi="Arial" w:cs="Arial"/>
          <w:b/>
          <w:sz w:val="22"/>
          <w:szCs w:val="22"/>
        </w:rPr>
        <w:t>D</w:t>
      </w:r>
      <w:r w:rsidR="00BD00CE" w:rsidRPr="00C92065">
        <w:rPr>
          <w:rFonts w:ascii="Arial" w:eastAsia="Arial" w:hAnsi="Arial" w:cs="Arial"/>
          <w:b/>
          <w:sz w:val="22"/>
          <w:szCs w:val="22"/>
        </w:rPr>
        <w:t xml:space="preserve">ata </w:t>
      </w:r>
      <w:r>
        <w:rPr>
          <w:rFonts w:ascii="Arial" w:eastAsia="Arial" w:hAnsi="Arial" w:cs="Arial"/>
          <w:b/>
          <w:sz w:val="22"/>
          <w:szCs w:val="22"/>
        </w:rPr>
        <w:t>A</w:t>
      </w:r>
      <w:r w:rsidR="00BD00CE" w:rsidRPr="00C92065">
        <w:rPr>
          <w:rFonts w:ascii="Arial" w:eastAsia="Arial" w:hAnsi="Arial" w:cs="Arial"/>
          <w:b/>
          <w:sz w:val="22"/>
          <w:szCs w:val="22"/>
        </w:rPr>
        <w:t>nalysis</w:t>
      </w:r>
    </w:p>
    <w:p w14:paraId="38E8CFB0" w14:textId="4FF835F7" w:rsidR="00C92065" w:rsidRDefault="00C92065" w:rsidP="00C92065">
      <w:pPr>
        <w:spacing w:line="360" w:lineRule="auto"/>
        <w:rPr>
          <w:rFonts w:ascii="Arial" w:eastAsia="Arial" w:hAnsi="Arial" w:cs="Arial"/>
          <w:b/>
          <w:sz w:val="22"/>
          <w:szCs w:val="22"/>
        </w:rPr>
      </w:pPr>
      <w:r>
        <w:rPr>
          <w:rFonts w:ascii="Arial" w:eastAsia="Arial" w:hAnsi="Arial" w:cs="Arial"/>
          <w:b/>
          <w:sz w:val="22"/>
          <w:szCs w:val="22"/>
        </w:rPr>
        <w:t xml:space="preserve">Supplementary file to the manuscript </w:t>
      </w:r>
      <w:r w:rsidRPr="006F06B1">
        <w:rPr>
          <w:rFonts w:ascii="Arial" w:eastAsia="Arial" w:hAnsi="Arial" w:cs="Arial"/>
          <w:bCs/>
          <w:sz w:val="22"/>
          <w:szCs w:val="22"/>
        </w:rPr>
        <w:t>Masataka Nikaido</w:t>
      </w:r>
      <w:r>
        <w:rPr>
          <w:rFonts w:ascii="Arial" w:eastAsia="Arial" w:hAnsi="Arial" w:cs="Arial"/>
          <w:bCs/>
          <w:sz w:val="22"/>
          <w:szCs w:val="22"/>
        </w:rPr>
        <w:t xml:space="preserve"> et al. </w:t>
      </w:r>
      <w:r w:rsidRPr="00C92065">
        <w:rPr>
          <w:rFonts w:ascii="Arial" w:eastAsia="Arial" w:hAnsi="Arial" w:cs="Arial"/>
          <w:bCs/>
          <w:sz w:val="22"/>
          <w:szCs w:val="22"/>
        </w:rPr>
        <w:t xml:space="preserve">Zebrafish pigment cells </w:t>
      </w:r>
      <w:proofErr w:type="gramStart"/>
      <w:r w:rsidRPr="00C92065">
        <w:rPr>
          <w:rFonts w:ascii="Arial" w:eastAsia="Arial" w:hAnsi="Arial" w:cs="Arial"/>
          <w:bCs/>
          <w:sz w:val="22"/>
          <w:szCs w:val="22"/>
        </w:rPr>
        <w:t>develop</w:t>
      </w:r>
      <w:proofErr w:type="gramEnd"/>
      <w:r w:rsidRPr="00C92065">
        <w:rPr>
          <w:rFonts w:ascii="Arial" w:eastAsia="Arial" w:hAnsi="Arial" w:cs="Arial"/>
          <w:bCs/>
          <w:sz w:val="22"/>
          <w:szCs w:val="22"/>
        </w:rPr>
        <w:t xml:space="preserve"> directly from highly multipotent progenitors</w:t>
      </w:r>
      <w:r>
        <w:rPr>
          <w:rFonts w:ascii="Arial" w:eastAsia="Arial" w:hAnsi="Arial" w:cs="Arial"/>
          <w:bCs/>
          <w:sz w:val="22"/>
          <w:szCs w:val="22"/>
        </w:rPr>
        <w:t xml:space="preserve">. </w:t>
      </w:r>
    </w:p>
    <w:p w14:paraId="28990CD4" w14:textId="0B04C10B" w:rsidR="00C92065" w:rsidRDefault="00C92065" w:rsidP="00C92065">
      <w:pPr>
        <w:spacing w:line="360" w:lineRule="auto"/>
        <w:rPr>
          <w:rFonts w:ascii="Arial" w:eastAsia="Arial" w:hAnsi="Arial" w:cs="Arial"/>
          <w:b/>
          <w:sz w:val="22"/>
          <w:szCs w:val="22"/>
        </w:rPr>
      </w:pPr>
    </w:p>
    <w:p w14:paraId="70894373" w14:textId="77777777" w:rsidR="005378A2" w:rsidRPr="007D3964" w:rsidRDefault="00C92065" w:rsidP="005378A2">
      <w:pPr>
        <w:spacing w:line="360" w:lineRule="auto"/>
        <w:jc w:val="both"/>
        <w:rPr>
          <w:rFonts w:ascii="Arial" w:eastAsiaTheme="minorHAnsi" w:hAnsi="Arial" w:cs="Arial"/>
          <w:color w:val="000000"/>
          <w:sz w:val="22"/>
          <w:szCs w:val="22"/>
          <w:lang w:eastAsia="en-US"/>
        </w:rPr>
      </w:pPr>
      <w:r w:rsidRPr="007E46D2">
        <w:rPr>
          <w:rFonts w:ascii="Arial" w:eastAsia="Arial" w:hAnsi="Arial" w:cs="Arial"/>
          <w:b/>
          <w:sz w:val="22"/>
          <w:szCs w:val="22"/>
        </w:rPr>
        <w:t xml:space="preserve">Repository: </w:t>
      </w:r>
      <w:r w:rsidRPr="007E46D2">
        <w:rPr>
          <w:rFonts w:ascii="Arial" w:eastAsia="Arial" w:hAnsi="Arial" w:cs="Arial"/>
          <w:sz w:val="22"/>
          <w:szCs w:val="22"/>
        </w:rPr>
        <w:t xml:space="preserve">Scripts </w:t>
      </w:r>
      <w:r w:rsidRPr="007D3964">
        <w:rPr>
          <w:rFonts w:ascii="Arial" w:eastAsia="Arial" w:hAnsi="Arial" w:cs="Arial"/>
          <w:sz w:val="22"/>
          <w:szCs w:val="22"/>
        </w:rPr>
        <w:t xml:space="preserve">are found in </w:t>
      </w:r>
    </w:p>
    <w:p w14:paraId="5E78B1F0" w14:textId="77777777" w:rsidR="005378A2" w:rsidRPr="007D3964" w:rsidRDefault="000B7479" w:rsidP="005378A2">
      <w:pPr>
        <w:rPr>
          <w:rFonts w:ascii="Arial" w:eastAsia="Times New Roman" w:hAnsi="Arial" w:cs="Arial"/>
          <w:sz w:val="22"/>
          <w:szCs w:val="22"/>
          <w:lang w:val="en-GB"/>
        </w:rPr>
      </w:pPr>
      <w:hyperlink r:id="rId5" w:history="1">
        <w:r w:rsidR="005378A2" w:rsidRPr="007D3964">
          <w:rPr>
            <w:rStyle w:val="Hyperlink"/>
            <w:rFonts w:ascii="Arial" w:eastAsia="Times New Roman" w:hAnsi="Arial" w:cs="Arial"/>
            <w:sz w:val="22"/>
            <w:szCs w:val="22"/>
          </w:rPr>
          <w:t>https://github.com/SevaVigg/NanostringDanioNCCscAnalysis/releases/tag/v1.01</w:t>
        </w:r>
      </w:hyperlink>
    </w:p>
    <w:p w14:paraId="1CC43EEA" w14:textId="77777777" w:rsidR="007D3964" w:rsidRPr="007D3964" w:rsidRDefault="005378A2" w:rsidP="007D3964">
      <w:pPr>
        <w:rPr>
          <w:rFonts w:ascii="Arial" w:eastAsia="Times New Roman" w:hAnsi="Arial" w:cs="Arial"/>
          <w:sz w:val="22"/>
          <w:szCs w:val="22"/>
          <w:lang w:val="en-GB"/>
        </w:rPr>
      </w:pPr>
      <w:r w:rsidRPr="007D3964">
        <w:rPr>
          <w:rFonts w:ascii="Arial" w:eastAsia="Arial" w:hAnsi="Arial" w:cs="Arial"/>
          <w:sz w:val="22"/>
          <w:szCs w:val="22"/>
        </w:rPr>
        <w:t xml:space="preserve">and published at </w:t>
      </w:r>
      <w:bookmarkStart w:id="0" w:name="_Hlk74639439"/>
      <w:r w:rsidR="007D3964" w:rsidRPr="007D3964">
        <w:rPr>
          <w:rFonts w:ascii="Arial" w:eastAsia="Times New Roman" w:hAnsi="Arial" w:cs="Arial"/>
          <w:sz w:val="22"/>
          <w:szCs w:val="22"/>
        </w:rPr>
        <w:fldChar w:fldCharType="begin"/>
      </w:r>
      <w:r w:rsidR="007D3964" w:rsidRPr="007D3964">
        <w:rPr>
          <w:rFonts w:ascii="Arial" w:eastAsia="Times New Roman" w:hAnsi="Arial" w:cs="Arial"/>
          <w:sz w:val="22"/>
          <w:szCs w:val="22"/>
        </w:rPr>
        <w:instrText xml:space="preserve"> HYPERLINK "https://eur01.safelinks.protection.outlook.com/?url=https%3A%2F%2Fdoi.org%2F10.5281%2Fzenodo.4953911&amp;data=04%7C01%7Cbssrnk%40bath.ac.uk%7C73ebff44efde48ec0bce08d92fd3b95a%7C377e3d224ea1422db0ad8fcc89406b9e%7C0%7C0%7C637593408661316372%7CUnknown%7CTWFpbGZsb3d8eyJWIjoiMC4wLjAwMDAiLCJQIjoiV2luMzIiLCJBTiI6Ik1haWwiLCJXVCI6Mn0%3D%7C1000&amp;sdata=QsAxHjCpWH2PCjPPoevZrjQCVYDkyL%2BswPVrdOr%2FrwY%3D&amp;reserved=0" </w:instrText>
      </w:r>
      <w:r w:rsidR="007D3964" w:rsidRPr="007D3964">
        <w:rPr>
          <w:rFonts w:ascii="Arial" w:eastAsia="Times New Roman" w:hAnsi="Arial" w:cs="Arial"/>
          <w:sz w:val="22"/>
          <w:szCs w:val="22"/>
        </w:rPr>
        <w:fldChar w:fldCharType="separate"/>
      </w:r>
      <w:r w:rsidR="007D3964" w:rsidRPr="007D3964">
        <w:rPr>
          <w:rStyle w:val="Hyperlink"/>
          <w:rFonts w:ascii="Arial" w:eastAsia="Times New Roman" w:hAnsi="Arial" w:cs="Arial"/>
          <w:sz w:val="22"/>
          <w:szCs w:val="22"/>
        </w:rPr>
        <w:t>https://doi.org/10.5281/zenodo.4953911</w:t>
      </w:r>
      <w:r w:rsidR="007D3964" w:rsidRPr="007D3964">
        <w:rPr>
          <w:rFonts w:ascii="Arial" w:eastAsia="Times New Roman" w:hAnsi="Arial" w:cs="Arial"/>
          <w:sz w:val="22"/>
          <w:szCs w:val="22"/>
        </w:rPr>
        <w:fldChar w:fldCharType="end"/>
      </w:r>
    </w:p>
    <w:bookmarkEnd w:id="0"/>
    <w:p w14:paraId="23DF4306" w14:textId="1EC3D2D7" w:rsidR="005378A2" w:rsidRPr="007D3964" w:rsidRDefault="005378A2" w:rsidP="005378A2">
      <w:pPr>
        <w:rPr>
          <w:rFonts w:ascii="Arial" w:eastAsia="Arial" w:hAnsi="Arial" w:cs="Arial"/>
          <w:sz w:val="22"/>
          <w:szCs w:val="22"/>
        </w:rPr>
      </w:pPr>
    </w:p>
    <w:p w14:paraId="469D1A00" w14:textId="4B6E17EA" w:rsidR="00C92065" w:rsidRPr="007D3964" w:rsidRDefault="00C92065" w:rsidP="00C92065">
      <w:pPr>
        <w:spacing w:line="360" w:lineRule="auto"/>
        <w:rPr>
          <w:rFonts w:ascii="Arial" w:eastAsia="Arial" w:hAnsi="Arial" w:cs="Arial"/>
          <w:sz w:val="22"/>
          <w:szCs w:val="22"/>
        </w:rPr>
      </w:pPr>
      <w:r w:rsidRPr="007E46D2">
        <w:rPr>
          <w:rFonts w:ascii="Arial" w:eastAsia="Arial" w:hAnsi="Arial" w:cs="Arial"/>
          <w:sz w:val="22"/>
          <w:szCs w:val="22"/>
        </w:rPr>
        <w:t xml:space="preserve">The program entry point is </w:t>
      </w:r>
      <w:proofErr w:type="spellStart"/>
      <w:proofErr w:type="gramStart"/>
      <w:r w:rsidRPr="007D3964">
        <w:rPr>
          <w:rFonts w:ascii="Arial" w:eastAsia="Arial" w:hAnsi="Arial" w:cs="Arial"/>
          <w:sz w:val="22"/>
          <w:szCs w:val="22"/>
        </w:rPr>
        <w:t>ProcessData.r</w:t>
      </w:r>
      <w:proofErr w:type="spellEnd"/>
      <w:r w:rsidRPr="007E46D2">
        <w:rPr>
          <w:rFonts w:ascii="Arial" w:eastAsia="Arial" w:hAnsi="Arial" w:cs="Arial"/>
          <w:sz w:val="22"/>
          <w:szCs w:val="22"/>
        </w:rPr>
        <w:t xml:space="preserve"> ,</w:t>
      </w:r>
      <w:proofErr w:type="gramEnd"/>
      <w:r w:rsidRPr="007E46D2">
        <w:rPr>
          <w:rFonts w:ascii="Arial" w:eastAsia="Arial" w:hAnsi="Arial" w:cs="Arial"/>
          <w:sz w:val="22"/>
          <w:szCs w:val="22"/>
        </w:rPr>
        <w:t xml:space="preserve"> this script runs other script</w:t>
      </w:r>
      <w:r w:rsidR="00665D56" w:rsidRPr="007E46D2">
        <w:rPr>
          <w:rFonts w:ascii="Arial" w:eastAsia="Arial" w:hAnsi="Arial" w:cs="Arial"/>
          <w:sz w:val="22"/>
          <w:szCs w:val="22"/>
        </w:rPr>
        <w:t>s</w:t>
      </w:r>
      <w:r w:rsidRPr="007D3964">
        <w:rPr>
          <w:rFonts w:ascii="Arial" w:eastAsia="Arial" w:hAnsi="Arial" w:cs="Arial"/>
          <w:sz w:val="22"/>
          <w:szCs w:val="22"/>
        </w:rPr>
        <w:t xml:space="preserve"> performing data reading, quality control, normalization, data analysis, and figure plotting. </w:t>
      </w:r>
    </w:p>
    <w:p w14:paraId="2F7344F6" w14:textId="386DAAE3" w:rsidR="00BD00CE" w:rsidRPr="007D3964" w:rsidRDefault="00BD00CE" w:rsidP="00C92065">
      <w:pPr>
        <w:spacing w:line="360" w:lineRule="auto"/>
        <w:rPr>
          <w:rFonts w:ascii="Arial" w:eastAsia="Arial" w:hAnsi="Arial" w:cs="Arial"/>
          <w:sz w:val="22"/>
          <w:szCs w:val="22"/>
        </w:rPr>
      </w:pPr>
    </w:p>
    <w:p w14:paraId="6241AA44" w14:textId="5F66A272" w:rsidR="00E61CBA" w:rsidRPr="007D3964" w:rsidRDefault="00E61CBA" w:rsidP="00C92065">
      <w:pPr>
        <w:spacing w:line="360" w:lineRule="auto"/>
        <w:rPr>
          <w:rFonts w:ascii="Arial" w:eastAsia="Arial" w:hAnsi="Arial" w:cs="Arial"/>
          <w:b/>
          <w:sz w:val="22"/>
          <w:szCs w:val="22"/>
        </w:rPr>
      </w:pPr>
      <w:proofErr w:type="spellStart"/>
      <w:r w:rsidRPr="007D3964">
        <w:rPr>
          <w:rFonts w:ascii="Arial" w:eastAsia="Arial" w:hAnsi="Arial" w:cs="Arial"/>
          <w:b/>
          <w:sz w:val="22"/>
          <w:szCs w:val="22"/>
        </w:rPr>
        <w:t>Nanostring</w:t>
      </w:r>
      <w:proofErr w:type="spellEnd"/>
      <w:r w:rsidRPr="007D3964">
        <w:rPr>
          <w:rFonts w:ascii="Arial" w:eastAsia="Arial" w:hAnsi="Arial" w:cs="Arial"/>
          <w:b/>
          <w:sz w:val="22"/>
          <w:szCs w:val="22"/>
        </w:rPr>
        <w:t xml:space="preserve"> </w:t>
      </w:r>
      <w:proofErr w:type="spellStart"/>
      <w:r w:rsidRPr="007D3964">
        <w:rPr>
          <w:rFonts w:ascii="Arial" w:eastAsia="Arial" w:hAnsi="Arial" w:cs="Arial"/>
          <w:b/>
          <w:sz w:val="22"/>
          <w:szCs w:val="22"/>
        </w:rPr>
        <w:t>nCounter</w:t>
      </w:r>
      <w:proofErr w:type="spellEnd"/>
      <w:r w:rsidRPr="007D3964">
        <w:rPr>
          <w:rFonts w:ascii="Arial" w:eastAsia="Arial" w:hAnsi="Arial" w:cs="Arial"/>
          <w:b/>
          <w:sz w:val="22"/>
          <w:szCs w:val="22"/>
        </w:rPr>
        <w:t xml:space="preserve">® </w:t>
      </w:r>
      <w:r w:rsidR="00D3486B" w:rsidRPr="007D3964">
        <w:rPr>
          <w:rFonts w:ascii="Arial" w:eastAsia="Arial" w:hAnsi="Arial" w:cs="Arial"/>
          <w:b/>
          <w:sz w:val="22"/>
          <w:szCs w:val="22"/>
        </w:rPr>
        <w:t>D</w:t>
      </w:r>
      <w:r w:rsidRPr="007D3964">
        <w:rPr>
          <w:rFonts w:ascii="Arial" w:eastAsia="Arial" w:hAnsi="Arial" w:cs="Arial"/>
          <w:b/>
          <w:sz w:val="22"/>
          <w:szCs w:val="22"/>
        </w:rPr>
        <w:t xml:space="preserve">ata </w:t>
      </w:r>
      <w:r w:rsidR="00D3486B" w:rsidRPr="007D3964">
        <w:rPr>
          <w:rFonts w:ascii="Arial" w:eastAsia="Arial" w:hAnsi="Arial" w:cs="Arial"/>
          <w:b/>
          <w:sz w:val="22"/>
          <w:szCs w:val="22"/>
        </w:rPr>
        <w:t>A</w:t>
      </w:r>
      <w:r w:rsidRPr="007D3964">
        <w:rPr>
          <w:rFonts w:ascii="Arial" w:eastAsia="Arial" w:hAnsi="Arial" w:cs="Arial"/>
          <w:b/>
          <w:sz w:val="22"/>
          <w:szCs w:val="22"/>
        </w:rPr>
        <w:t>nalysis</w:t>
      </w:r>
    </w:p>
    <w:p w14:paraId="597C0393" w14:textId="77777777" w:rsidR="00E61CBA" w:rsidRDefault="00E61CBA" w:rsidP="00C92065">
      <w:pPr>
        <w:spacing w:line="360" w:lineRule="auto"/>
        <w:rPr>
          <w:rFonts w:ascii="Arial" w:eastAsia="Arial" w:hAnsi="Arial" w:cs="Arial"/>
          <w:sz w:val="22"/>
          <w:szCs w:val="22"/>
        </w:rPr>
      </w:pPr>
    </w:p>
    <w:p w14:paraId="23FC4B3C" w14:textId="31A916FC" w:rsidR="004D37D6" w:rsidRPr="00C92065" w:rsidRDefault="00BD00CE" w:rsidP="00C92065">
      <w:pPr>
        <w:spacing w:line="360" w:lineRule="auto"/>
        <w:jc w:val="both"/>
        <w:rPr>
          <w:rFonts w:ascii="Arial" w:eastAsia="Arial" w:hAnsi="Arial" w:cs="Arial"/>
          <w:sz w:val="22"/>
          <w:szCs w:val="22"/>
        </w:rPr>
      </w:pPr>
      <w:r>
        <w:rPr>
          <w:rFonts w:ascii="Arial" w:eastAsia="Arial" w:hAnsi="Arial" w:cs="Arial"/>
          <w:b/>
          <w:sz w:val="22"/>
          <w:szCs w:val="22"/>
        </w:rPr>
        <w:t>The initial data</w:t>
      </w:r>
      <w:r>
        <w:rPr>
          <w:rFonts w:ascii="Arial" w:eastAsia="Arial" w:hAnsi="Arial" w:cs="Arial"/>
          <w:sz w:val="22"/>
          <w:szCs w:val="22"/>
        </w:rPr>
        <w:t xml:space="preserve">: </w:t>
      </w:r>
      <w:r w:rsidR="00872AE9" w:rsidRPr="001009D7">
        <w:rPr>
          <w:rFonts w:ascii="Arial" w:eastAsia="Arial" w:hAnsi="Arial" w:cs="Arial"/>
          <w:sz w:val="22"/>
          <w:szCs w:val="22"/>
          <w:lang w:val="en-GB"/>
        </w:rPr>
        <w:t xml:space="preserve">The </w:t>
      </w:r>
      <w:r w:rsidR="00872AE9" w:rsidRPr="000778B2">
        <w:rPr>
          <w:rFonts w:ascii="Arial" w:eastAsia="Arial" w:hAnsi="Arial" w:cs="Arial"/>
          <w:sz w:val="22"/>
          <w:szCs w:val="22"/>
          <w:lang w:val="en-GB"/>
        </w:rPr>
        <w:t xml:space="preserve">results of </w:t>
      </w:r>
      <w:proofErr w:type="spellStart"/>
      <w:r w:rsidR="00872AE9" w:rsidRPr="001009D7">
        <w:rPr>
          <w:rFonts w:ascii="Arial" w:eastAsia="Arial" w:hAnsi="Arial" w:cs="Arial"/>
          <w:sz w:val="22"/>
          <w:szCs w:val="22"/>
          <w:highlight w:val="white"/>
          <w:lang w:val="en-GB"/>
        </w:rPr>
        <w:t>Nano</w:t>
      </w:r>
      <w:r w:rsidR="00C92065">
        <w:rPr>
          <w:rFonts w:ascii="Arial" w:eastAsia="Arial" w:hAnsi="Arial" w:cs="Arial"/>
          <w:sz w:val="22"/>
          <w:szCs w:val="22"/>
          <w:highlight w:val="white"/>
          <w:lang w:val="en-GB"/>
        </w:rPr>
        <w:t>s</w:t>
      </w:r>
      <w:r w:rsidR="00872AE9" w:rsidRPr="001009D7">
        <w:rPr>
          <w:rFonts w:ascii="Arial" w:eastAsia="Arial" w:hAnsi="Arial" w:cs="Arial"/>
          <w:sz w:val="22"/>
          <w:szCs w:val="22"/>
          <w:highlight w:val="white"/>
          <w:lang w:val="en-GB"/>
        </w:rPr>
        <w:t>tring</w:t>
      </w:r>
      <w:proofErr w:type="spellEnd"/>
      <w:r w:rsidR="00872AE9" w:rsidRPr="001009D7">
        <w:rPr>
          <w:rFonts w:ascii="Arial" w:eastAsia="Arial" w:hAnsi="Arial" w:cs="Arial"/>
          <w:sz w:val="22"/>
          <w:szCs w:val="22"/>
          <w:highlight w:val="white"/>
          <w:lang w:val="en-GB"/>
        </w:rPr>
        <w:t xml:space="preserve"> </w:t>
      </w:r>
      <w:r w:rsidR="00872AE9" w:rsidRPr="00F22631">
        <w:rPr>
          <w:rFonts w:ascii="Arial" w:eastAsia="Arial" w:hAnsi="Arial" w:cs="Arial"/>
          <w:sz w:val="22"/>
          <w:szCs w:val="22"/>
          <w:lang w:val="en-GB"/>
        </w:rPr>
        <w:t xml:space="preserve">transcriptome profiling </w:t>
      </w:r>
      <w:r w:rsidR="00C92065">
        <w:rPr>
          <w:rFonts w:ascii="Arial" w:eastAsia="Arial" w:hAnsi="Arial" w:cs="Arial"/>
          <w:sz w:val="22"/>
          <w:szCs w:val="22"/>
        </w:rPr>
        <w:t>are</w:t>
      </w:r>
      <w:r w:rsidR="00872AE9" w:rsidRPr="00F22631">
        <w:rPr>
          <w:rFonts w:ascii="Arial" w:eastAsia="Arial" w:hAnsi="Arial" w:cs="Arial"/>
          <w:sz w:val="22"/>
          <w:szCs w:val="22"/>
          <w:lang w:val="en-GB"/>
        </w:rPr>
        <w:t xml:space="preserve"> stored in </w:t>
      </w:r>
      <w:r w:rsidR="00C92065">
        <w:rPr>
          <w:rFonts w:ascii="Arial" w:eastAsia="Arial" w:hAnsi="Arial" w:cs="Arial"/>
          <w:sz w:val="22"/>
          <w:szCs w:val="22"/>
        </w:rPr>
        <w:t xml:space="preserve">75 </w:t>
      </w:r>
      <w:r w:rsidR="00C91DCD">
        <w:rPr>
          <w:rFonts w:ascii="Arial" w:eastAsia="Arial" w:hAnsi="Arial" w:cs="Arial"/>
          <w:sz w:val="22"/>
          <w:szCs w:val="22"/>
        </w:rPr>
        <w:t>files</w:t>
      </w:r>
      <w:r w:rsidR="00872AE9">
        <w:rPr>
          <w:rFonts w:ascii="Arial" w:eastAsia="Arial" w:hAnsi="Arial" w:cs="Arial"/>
          <w:sz w:val="22"/>
          <w:szCs w:val="22"/>
          <w:lang w:val="en-GB"/>
        </w:rPr>
        <w:t xml:space="preserve">. </w:t>
      </w:r>
      <w:r w:rsidR="00872AE9" w:rsidRPr="00F22631">
        <w:rPr>
          <w:rFonts w:ascii="Arial" w:eastAsia="Arial" w:hAnsi="Arial" w:cs="Arial"/>
          <w:sz w:val="22"/>
          <w:szCs w:val="22"/>
          <w:lang w:val="en-GB"/>
        </w:rPr>
        <w:t xml:space="preserve"> </w:t>
      </w:r>
      <w:r w:rsidR="00872AE9">
        <w:rPr>
          <w:rFonts w:ascii="Arial" w:eastAsia="Arial" w:hAnsi="Arial" w:cs="Arial"/>
          <w:sz w:val="22"/>
          <w:szCs w:val="22"/>
          <w:lang w:val="en-GB"/>
        </w:rPr>
        <w:t>E</w:t>
      </w:r>
      <w:r w:rsidR="00872AE9" w:rsidRPr="00F22631">
        <w:rPr>
          <w:rFonts w:ascii="Arial" w:eastAsia="Arial" w:hAnsi="Arial" w:cs="Arial"/>
          <w:sz w:val="22"/>
          <w:szCs w:val="22"/>
          <w:lang w:val="en-GB"/>
        </w:rPr>
        <w:t xml:space="preserve">ach </w:t>
      </w:r>
      <w:r w:rsidR="00872AE9">
        <w:rPr>
          <w:rFonts w:ascii="Arial" w:eastAsia="Arial" w:hAnsi="Arial" w:cs="Arial"/>
          <w:sz w:val="22"/>
          <w:szCs w:val="22"/>
          <w:lang w:val="en-GB"/>
        </w:rPr>
        <w:t>file (</w:t>
      </w:r>
      <w:r w:rsidR="00872AE9" w:rsidRPr="00F22631">
        <w:rPr>
          <w:rFonts w:ascii="Arial" w:eastAsia="Arial" w:hAnsi="Arial" w:cs="Arial"/>
          <w:sz w:val="22"/>
          <w:szCs w:val="22"/>
          <w:lang w:val="en-GB"/>
        </w:rPr>
        <w:t>a batch</w:t>
      </w:r>
      <w:r w:rsidR="00872AE9">
        <w:rPr>
          <w:rFonts w:ascii="Arial" w:eastAsia="Arial" w:hAnsi="Arial" w:cs="Arial"/>
          <w:sz w:val="22"/>
          <w:szCs w:val="22"/>
          <w:lang w:val="en-GB"/>
        </w:rPr>
        <w:t xml:space="preserve"> of measurements) </w:t>
      </w:r>
      <w:r w:rsidR="00C92065">
        <w:rPr>
          <w:rFonts w:ascii="Arial" w:eastAsia="Arial" w:hAnsi="Arial" w:cs="Arial"/>
          <w:sz w:val="22"/>
          <w:szCs w:val="22"/>
          <w:lang w:val="en-GB"/>
        </w:rPr>
        <w:t xml:space="preserve">includes </w:t>
      </w:r>
      <w:r w:rsidR="001F2CE4">
        <w:rPr>
          <w:rFonts w:ascii="Arial" w:eastAsia="Arial" w:hAnsi="Arial" w:cs="Arial"/>
          <w:sz w:val="22"/>
          <w:szCs w:val="22"/>
          <w:lang w:val="en-GB"/>
        </w:rPr>
        <w:t>a header</w:t>
      </w:r>
      <w:r w:rsidR="00C92065">
        <w:rPr>
          <w:rFonts w:ascii="Arial" w:eastAsia="Arial" w:hAnsi="Arial" w:cs="Arial"/>
          <w:sz w:val="22"/>
          <w:szCs w:val="22"/>
          <w:lang w:val="en-GB"/>
        </w:rPr>
        <w:t xml:space="preserve"> (the column names)</w:t>
      </w:r>
      <w:r w:rsidR="001F2CE4" w:rsidRPr="001F2CE4">
        <w:rPr>
          <w:rFonts w:ascii="Arial" w:eastAsia="Arial" w:hAnsi="Arial" w:cs="Arial"/>
          <w:sz w:val="22"/>
          <w:szCs w:val="22"/>
        </w:rPr>
        <w:t>,</w:t>
      </w:r>
      <w:r w:rsidR="00C92065">
        <w:rPr>
          <w:rFonts w:ascii="Arial" w:eastAsia="Arial" w:hAnsi="Arial" w:cs="Arial"/>
          <w:sz w:val="22"/>
          <w:szCs w:val="22"/>
        </w:rPr>
        <w:t xml:space="preserve"> </w:t>
      </w:r>
      <w:r w:rsidR="003E4FC1">
        <w:rPr>
          <w:rFonts w:ascii="Arial" w:eastAsia="Arial" w:hAnsi="Arial" w:cs="Arial"/>
          <w:sz w:val="22"/>
          <w:szCs w:val="22"/>
        </w:rPr>
        <w:t>the elements of which from five on</w:t>
      </w:r>
      <w:r w:rsidR="001F2CE4">
        <w:rPr>
          <w:rFonts w:ascii="Arial" w:eastAsia="Arial" w:hAnsi="Arial" w:cs="Arial"/>
          <w:sz w:val="22"/>
          <w:szCs w:val="22"/>
        </w:rPr>
        <w:t xml:space="preserve"> </w:t>
      </w:r>
      <w:r w:rsidR="003E4FC1">
        <w:rPr>
          <w:rFonts w:ascii="Arial" w:eastAsia="Arial" w:hAnsi="Arial" w:cs="Arial"/>
          <w:sz w:val="22"/>
          <w:szCs w:val="22"/>
        </w:rPr>
        <w:t xml:space="preserve">contain </w:t>
      </w:r>
      <w:r w:rsidR="001F2CE4">
        <w:rPr>
          <w:rFonts w:ascii="Arial" w:eastAsia="Arial" w:hAnsi="Arial" w:cs="Arial"/>
          <w:sz w:val="22"/>
          <w:szCs w:val="22"/>
        </w:rPr>
        <w:t>the cell names</w:t>
      </w:r>
      <w:r w:rsidR="003E4FC1">
        <w:rPr>
          <w:rFonts w:ascii="Arial" w:eastAsia="Arial" w:hAnsi="Arial" w:cs="Arial"/>
          <w:sz w:val="22"/>
          <w:szCs w:val="22"/>
        </w:rPr>
        <w:t xml:space="preserve">, </w:t>
      </w:r>
      <w:r w:rsidR="001F2CE4">
        <w:rPr>
          <w:rFonts w:ascii="Arial" w:eastAsia="Arial" w:hAnsi="Arial" w:cs="Arial"/>
          <w:sz w:val="22"/>
          <w:szCs w:val="22"/>
        </w:rPr>
        <w:t xml:space="preserve">which </w:t>
      </w:r>
      <w:r w:rsidR="003E4FC1">
        <w:rPr>
          <w:rFonts w:ascii="Arial" w:eastAsia="Arial" w:hAnsi="Arial" w:cs="Arial"/>
          <w:sz w:val="22"/>
          <w:szCs w:val="22"/>
        </w:rPr>
        <w:t xml:space="preserve">in turn </w:t>
      </w:r>
      <w:r w:rsidR="001F2CE4">
        <w:rPr>
          <w:rFonts w:ascii="Arial" w:eastAsia="Arial" w:hAnsi="Arial" w:cs="Arial"/>
          <w:sz w:val="22"/>
          <w:szCs w:val="22"/>
        </w:rPr>
        <w:t xml:space="preserve">contains information about each cell, </w:t>
      </w:r>
      <w:r w:rsidR="003E4FC1">
        <w:rPr>
          <w:rFonts w:ascii="Arial" w:eastAsia="Arial" w:hAnsi="Arial" w:cs="Arial"/>
          <w:sz w:val="22"/>
          <w:szCs w:val="22"/>
        </w:rPr>
        <w:t>such as</w:t>
      </w:r>
      <w:r w:rsidR="001F2CE4">
        <w:rPr>
          <w:rFonts w:ascii="Arial" w:eastAsia="Arial" w:hAnsi="Arial" w:cs="Arial"/>
          <w:sz w:val="22"/>
          <w:szCs w:val="22"/>
        </w:rPr>
        <w:t xml:space="preserve"> the </w:t>
      </w:r>
      <w:r w:rsidR="003E4FC1">
        <w:rPr>
          <w:rFonts w:ascii="Arial" w:eastAsia="Arial" w:hAnsi="Arial" w:cs="Arial"/>
          <w:sz w:val="22"/>
          <w:szCs w:val="22"/>
        </w:rPr>
        <w:t>experiment data</w:t>
      </w:r>
      <w:r w:rsidR="001F2CE4">
        <w:rPr>
          <w:rFonts w:ascii="Arial" w:eastAsia="Arial" w:hAnsi="Arial" w:cs="Arial"/>
          <w:sz w:val="22"/>
          <w:szCs w:val="22"/>
        </w:rPr>
        <w:t xml:space="preserve">, </w:t>
      </w:r>
      <w:r w:rsidR="005571C2">
        <w:rPr>
          <w:rFonts w:ascii="Arial" w:eastAsia="Arial" w:hAnsi="Arial" w:cs="Arial"/>
          <w:sz w:val="22"/>
          <w:szCs w:val="22"/>
        </w:rPr>
        <w:t>stage (</w:t>
      </w:r>
      <w:r w:rsidR="001F2CE4">
        <w:rPr>
          <w:rFonts w:ascii="Arial" w:eastAsia="Arial" w:hAnsi="Arial" w:cs="Arial"/>
          <w:sz w:val="22"/>
          <w:szCs w:val="22"/>
        </w:rPr>
        <w:t>hpf</w:t>
      </w:r>
      <w:r w:rsidR="005571C2">
        <w:rPr>
          <w:rFonts w:ascii="Arial" w:eastAsia="Arial" w:hAnsi="Arial" w:cs="Arial"/>
          <w:sz w:val="22"/>
          <w:szCs w:val="22"/>
        </w:rPr>
        <w:t>)</w:t>
      </w:r>
      <w:r w:rsidR="001F2CE4">
        <w:rPr>
          <w:rFonts w:ascii="Arial" w:eastAsia="Arial" w:hAnsi="Arial" w:cs="Arial"/>
          <w:sz w:val="22"/>
          <w:szCs w:val="22"/>
        </w:rPr>
        <w:t xml:space="preserve">, and </w:t>
      </w:r>
      <w:r w:rsidR="003E4FC1">
        <w:rPr>
          <w:rFonts w:ascii="Arial" w:eastAsia="Arial" w:hAnsi="Arial" w:cs="Arial"/>
          <w:sz w:val="22"/>
          <w:szCs w:val="22"/>
        </w:rPr>
        <w:t>for the control cells the</w:t>
      </w:r>
      <w:r w:rsidR="001F2CE4">
        <w:rPr>
          <w:rFonts w:ascii="Arial" w:eastAsia="Arial" w:hAnsi="Arial" w:cs="Arial"/>
          <w:sz w:val="22"/>
          <w:szCs w:val="22"/>
        </w:rPr>
        <w:t xml:space="preserve"> reference to the cell type (“IP”, “MC”</w:t>
      </w:r>
      <w:proofErr w:type="gramStart"/>
      <w:r w:rsidR="001F2CE4">
        <w:rPr>
          <w:rFonts w:ascii="Arial" w:eastAsia="Arial" w:hAnsi="Arial" w:cs="Arial"/>
          <w:sz w:val="22"/>
          <w:szCs w:val="22"/>
        </w:rPr>
        <w:t>, ”tail</w:t>
      </w:r>
      <w:proofErr w:type="gramEnd"/>
      <w:r w:rsidR="001F2CE4">
        <w:rPr>
          <w:rFonts w:ascii="Arial" w:eastAsia="Arial" w:hAnsi="Arial" w:cs="Arial"/>
          <w:sz w:val="22"/>
          <w:szCs w:val="22"/>
        </w:rPr>
        <w:t xml:space="preserve">”, and “m618 sox10” </w:t>
      </w:r>
      <w:r w:rsidR="00665D56">
        <w:rPr>
          <w:rFonts w:ascii="Arial" w:eastAsia="Arial" w:hAnsi="Arial" w:cs="Arial"/>
          <w:sz w:val="22"/>
          <w:szCs w:val="22"/>
        </w:rPr>
        <w:t xml:space="preserve">for </w:t>
      </w:r>
      <w:r w:rsidR="001F2CE4" w:rsidRPr="005378A2">
        <w:rPr>
          <w:rFonts w:ascii="Arial" w:eastAsia="Arial" w:hAnsi="Arial" w:cs="Arial"/>
          <w:i/>
          <w:iCs/>
          <w:sz w:val="22"/>
          <w:szCs w:val="22"/>
        </w:rPr>
        <w:t>sox10-</w:t>
      </w:r>
      <w:r w:rsidR="003A5693" w:rsidRPr="005378A2">
        <w:rPr>
          <w:rFonts w:ascii="Arial" w:eastAsia="Arial" w:hAnsi="Arial" w:cs="Arial"/>
          <w:i/>
          <w:iCs/>
          <w:sz w:val="22"/>
          <w:szCs w:val="22"/>
        </w:rPr>
        <w:t>/-</w:t>
      </w:r>
      <w:r w:rsidR="001F2CE4">
        <w:rPr>
          <w:rFonts w:ascii="Arial" w:eastAsia="Arial" w:hAnsi="Arial" w:cs="Arial"/>
          <w:sz w:val="22"/>
          <w:szCs w:val="22"/>
        </w:rPr>
        <w:t xml:space="preserve"> mutants). </w:t>
      </w:r>
      <w:r w:rsidR="003A5693">
        <w:rPr>
          <w:rFonts w:ascii="Arial" w:eastAsia="Arial" w:hAnsi="Arial" w:cs="Arial"/>
          <w:sz w:val="22"/>
          <w:szCs w:val="22"/>
        </w:rPr>
        <w:t xml:space="preserve">Initial experiment setup included some cells for </w:t>
      </w:r>
      <w:proofErr w:type="spellStart"/>
      <w:r w:rsidR="003A5693" w:rsidRPr="005378A2">
        <w:rPr>
          <w:rFonts w:ascii="Arial" w:eastAsia="Arial" w:hAnsi="Arial" w:cs="Arial"/>
          <w:i/>
          <w:iCs/>
          <w:sz w:val="22"/>
          <w:szCs w:val="22"/>
        </w:rPr>
        <w:t>mitfa</w:t>
      </w:r>
      <w:proofErr w:type="spellEnd"/>
      <w:r w:rsidR="003A5693" w:rsidRPr="005378A2">
        <w:rPr>
          <w:rFonts w:ascii="Arial" w:eastAsia="Arial" w:hAnsi="Arial" w:cs="Arial"/>
          <w:i/>
          <w:iCs/>
          <w:sz w:val="22"/>
          <w:szCs w:val="22"/>
        </w:rPr>
        <w:t>-/-</w:t>
      </w:r>
      <w:r w:rsidR="001F2CE4" w:rsidRPr="005378A2">
        <w:rPr>
          <w:rFonts w:ascii="Arial" w:eastAsia="Arial" w:hAnsi="Arial" w:cs="Arial"/>
          <w:i/>
          <w:iCs/>
          <w:sz w:val="22"/>
          <w:szCs w:val="22"/>
        </w:rPr>
        <w:t xml:space="preserve"> </w:t>
      </w:r>
      <w:r w:rsidR="003A5693">
        <w:rPr>
          <w:rFonts w:ascii="Arial" w:eastAsia="Arial" w:hAnsi="Arial" w:cs="Arial"/>
          <w:sz w:val="22"/>
          <w:szCs w:val="22"/>
        </w:rPr>
        <w:t xml:space="preserve">mutants, this experiment proved to be of poor quality and was discarded. </w:t>
      </w:r>
      <w:r w:rsidR="001F2CE4" w:rsidRPr="001F2CE4">
        <w:rPr>
          <w:rFonts w:ascii="Arial" w:eastAsia="Arial" w:hAnsi="Arial" w:cs="Arial"/>
          <w:sz w:val="22"/>
          <w:szCs w:val="22"/>
        </w:rPr>
        <w:t xml:space="preserve"> </w:t>
      </w:r>
      <w:r w:rsidR="00824112">
        <w:rPr>
          <w:rFonts w:ascii="Arial" w:eastAsia="Arial" w:hAnsi="Arial" w:cs="Arial"/>
          <w:sz w:val="22"/>
          <w:szCs w:val="22"/>
        </w:rPr>
        <w:t xml:space="preserve">In some </w:t>
      </w:r>
      <w:proofErr w:type="gramStart"/>
      <w:r w:rsidR="00824112">
        <w:rPr>
          <w:rFonts w:ascii="Arial" w:eastAsia="Arial" w:hAnsi="Arial" w:cs="Arial"/>
          <w:sz w:val="22"/>
          <w:szCs w:val="22"/>
        </w:rPr>
        <w:t>files</w:t>
      </w:r>
      <w:proofErr w:type="gramEnd"/>
      <w:r w:rsidR="00824112">
        <w:rPr>
          <w:rFonts w:ascii="Arial" w:eastAsia="Arial" w:hAnsi="Arial" w:cs="Arial"/>
          <w:sz w:val="22"/>
          <w:szCs w:val="22"/>
        </w:rPr>
        <w:t xml:space="preserve"> information on the cell type and hpf is repeated in the </w:t>
      </w:r>
      <w:r w:rsidR="003E4FC1">
        <w:rPr>
          <w:rFonts w:ascii="Arial" w:eastAsia="Arial" w:hAnsi="Arial" w:cs="Arial"/>
          <w:sz w:val="22"/>
          <w:szCs w:val="22"/>
        </w:rPr>
        <w:t xml:space="preserve">second </w:t>
      </w:r>
      <w:r w:rsidR="00824112">
        <w:rPr>
          <w:rFonts w:ascii="Arial" w:eastAsia="Arial" w:hAnsi="Arial" w:cs="Arial"/>
          <w:sz w:val="22"/>
          <w:szCs w:val="22"/>
        </w:rPr>
        <w:t xml:space="preserve">line. </w:t>
      </w:r>
      <w:r w:rsidR="003E4FC1">
        <w:rPr>
          <w:rFonts w:ascii="Arial" w:eastAsia="Arial" w:hAnsi="Arial" w:cs="Arial"/>
          <w:sz w:val="22"/>
          <w:szCs w:val="22"/>
        </w:rPr>
        <w:t>Gene</w:t>
      </w:r>
      <w:r w:rsidR="00665D56">
        <w:rPr>
          <w:rFonts w:ascii="Arial" w:eastAsia="Arial" w:hAnsi="Arial" w:cs="Arial"/>
          <w:sz w:val="22"/>
          <w:szCs w:val="22"/>
        </w:rPr>
        <w:t>-</w:t>
      </w:r>
      <w:r w:rsidR="003E4FC1">
        <w:rPr>
          <w:rFonts w:ascii="Arial" w:eastAsia="Arial" w:hAnsi="Arial" w:cs="Arial"/>
          <w:sz w:val="22"/>
          <w:szCs w:val="22"/>
        </w:rPr>
        <w:t xml:space="preserve">related </w:t>
      </w:r>
      <w:proofErr w:type="spellStart"/>
      <w:r w:rsidR="003E4FC1">
        <w:rPr>
          <w:rFonts w:ascii="Arial" w:eastAsia="Arial" w:hAnsi="Arial" w:cs="Arial"/>
          <w:sz w:val="22"/>
          <w:szCs w:val="22"/>
        </w:rPr>
        <w:t>nCounter</w:t>
      </w:r>
      <w:proofErr w:type="spellEnd"/>
      <w:r w:rsidR="003E4FC1">
        <w:rPr>
          <w:rFonts w:ascii="Arial" w:eastAsia="Arial" w:hAnsi="Arial" w:cs="Arial"/>
          <w:sz w:val="22"/>
          <w:szCs w:val="22"/>
        </w:rPr>
        <w:t xml:space="preserve"> values are in </w:t>
      </w:r>
      <w:r w:rsidR="005571C2">
        <w:rPr>
          <w:rFonts w:ascii="Arial" w:eastAsia="Arial" w:hAnsi="Arial" w:cs="Arial"/>
          <w:sz w:val="22"/>
          <w:szCs w:val="22"/>
        </w:rPr>
        <w:t>row</w:t>
      </w:r>
      <w:r w:rsidR="003E4FC1">
        <w:rPr>
          <w:rFonts w:ascii="Arial" w:eastAsia="Arial" w:hAnsi="Arial" w:cs="Arial"/>
          <w:sz w:val="22"/>
          <w:szCs w:val="22"/>
        </w:rPr>
        <w:t xml:space="preserve">s, first four </w:t>
      </w:r>
      <w:r w:rsidR="00824112">
        <w:rPr>
          <w:rFonts w:ascii="Arial" w:eastAsia="Arial" w:hAnsi="Arial" w:cs="Arial"/>
          <w:sz w:val="22"/>
          <w:szCs w:val="22"/>
        </w:rPr>
        <w:t xml:space="preserve">columns contain </w:t>
      </w:r>
      <w:r w:rsidR="003E4FC1">
        <w:rPr>
          <w:rFonts w:ascii="Arial" w:eastAsia="Arial" w:hAnsi="Arial" w:cs="Arial"/>
          <w:sz w:val="22"/>
          <w:szCs w:val="22"/>
        </w:rPr>
        <w:t>gene meta</w:t>
      </w:r>
      <w:r w:rsidR="00665D56">
        <w:rPr>
          <w:rFonts w:ascii="Arial" w:eastAsia="Arial" w:hAnsi="Arial" w:cs="Arial"/>
          <w:sz w:val="22"/>
          <w:szCs w:val="22"/>
        </w:rPr>
        <w:t>-</w:t>
      </w:r>
      <w:r w:rsidR="003E4FC1">
        <w:rPr>
          <w:rFonts w:ascii="Arial" w:eastAsia="Arial" w:hAnsi="Arial" w:cs="Arial"/>
          <w:sz w:val="22"/>
          <w:szCs w:val="22"/>
        </w:rPr>
        <w:t xml:space="preserve">data </w:t>
      </w:r>
      <w:r w:rsidR="00824112">
        <w:rPr>
          <w:rFonts w:ascii="Arial" w:eastAsia="Arial" w:hAnsi="Arial" w:cs="Arial"/>
          <w:sz w:val="22"/>
          <w:szCs w:val="22"/>
        </w:rPr>
        <w:t>(</w:t>
      </w:r>
      <w:r w:rsidR="003E4FC1">
        <w:rPr>
          <w:rFonts w:ascii="Arial" w:eastAsia="Arial" w:hAnsi="Arial" w:cs="Arial"/>
          <w:sz w:val="22"/>
          <w:szCs w:val="22"/>
        </w:rPr>
        <w:t xml:space="preserve">the </w:t>
      </w:r>
      <w:r w:rsidR="00824112">
        <w:rPr>
          <w:rFonts w:ascii="Arial" w:eastAsia="Arial" w:hAnsi="Arial" w:cs="Arial"/>
          <w:sz w:val="22"/>
          <w:szCs w:val="22"/>
        </w:rPr>
        <w:t>gene name, annotation identifiers, class of the probe: endogenous or control, negative or positive)</w:t>
      </w:r>
      <w:r w:rsidR="003E4FC1">
        <w:rPr>
          <w:rFonts w:ascii="Arial" w:eastAsia="Arial" w:hAnsi="Arial" w:cs="Arial"/>
          <w:sz w:val="22"/>
          <w:szCs w:val="22"/>
        </w:rPr>
        <w:t>. Columns with cell data (the fifth onwards)</w:t>
      </w:r>
      <w:r w:rsidR="00824112">
        <w:rPr>
          <w:rFonts w:ascii="Arial" w:eastAsia="Arial" w:hAnsi="Arial" w:cs="Arial"/>
          <w:sz w:val="22"/>
          <w:szCs w:val="22"/>
        </w:rPr>
        <w:t xml:space="preserve"> </w:t>
      </w:r>
      <w:r w:rsidR="003E4FC1">
        <w:rPr>
          <w:rFonts w:ascii="Arial" w:eastAsia="Arial" w:hAnsi="Arial" w:cs="Arial"/>
          <w:sz w:val="22"/>
          <w:szCs w:val="22"/>
        </w:rPr>
        <w:t xml:space="preserve">contain the </w:t>
      </w:r>
      <w:r w:rsidR="00824112">
        <w:rPr>
          <w:rFonts w:ascii="Arial" w:eastAsia="Arial" w:hAnsi="Arial" w:cs="Arial"/>
          <w:sz w:val="22"/>
          <w:szCs w:val="22"/>
        </w:rPr>
        <w:t>results of probe profiling</w:t>
      </w:r>
      <w:r w:rsidR="005571C2">
        <w:rPr>
          <w:rFonts w:ascii="Arial" w:eastAsia="Arial" w:hAnsi="Arial" w:cs="Arial"/>
          <w:sz w:val="22"/>
          <w:szCs w:val="22"/>
        </w:rPr>
        <w:t>,</w:t>
      </w:r>
      <w:r w:rsidR="00824112">
        <w:rPr>
          <w:rFonts w:ascii="Arial" w:eastAsia="Arial" w:hAnsi="Arial" w:cs="Arial"/>
          <w:sz w:val="22"/>
          <w:szCs w:val="22"/>
        </w:rPr>
        <w:t xml:space="preserve"> </w:t>
      </w:r>
      <w:r w:rsidR="003E4FC1">
        <w:rPr>
          <w:rFonts w:ascii="Arial" w:eastAsia="Arial" w:hAnsi="Arial" w:cs="Arial"/>
          <w:sz w:val="22"/>
          <w:szCs w:val="22"/>
        </w:rPr>
        <w:t xml:space="preserve">each column </w:t>
      </w:r>
      <w:r w:rsidR="005571C2">
        <w:rPr>
          <w:rFonts w:ascii="Arial" w:eastAsia="Arial" w:hAnsi="Arial" w:cs="Arial"/>
          <w:sz w:val="22"/>
          <w:szCs w:val="22"/>
        </w:rPr>
        <w:t xml:space="preserve">being data from </w:t>
      </w:r>
      <w:r w:rsidR="003E4FC1">
        <w:rPr>
          <w:rFonts w:ascii="Arial" w:eastAsia="Arial" w:hAnsi="Arial" w:cs="Arial"/>
          <w:sz w:val="22"/>
          <w:szCs w:val="22"/>
        </w:rPr>
        <w:t xml:space="preserve">one </w:t>
      </w:r>
      <w:r w:rsidR="00824112">
        <w:rPr>
          <w:rFonts w:ascii="Arial" w:eastAsia="Arial" w:hAnsi="Arial" w:cs="Arial"/>
          <w:sz w:val="22"/>
          <w:szCs w:val="22"/>
        </w:rPr>
        <w:t>cell</w:t>
      </w:r>
      <w:r w:rsidR="00824112">
        <w:rPr>
          <w:rFonts w:ascii="Arial" w:eastAsia="Arial" w:hAnsi="Arial" w:cs="Arial"/>
          <w:sz w:val="22"/>
          <w:szCs w:val="22"/>
          <w:lang w:val="en-GB"/>
        </w:rPr>
        <w:t xml:space="preserve">. Endogenous probes include </w:t>
      </w:r>
      <w:r w:rsidR="00824112" w:rsidRPr="00F22631">
        <w:rPr>
          <w:rFonts w:ascii="Arial" w:eastAsia="Arial" w:hAnsi="Arial" w:cs="Arial"/>
          <w:sz w:val="22"/>
          <w:szCs w:val="22"/>
          <w:lang w:val="en-GB"/>
        </w:rPr>
        <w:t xml:space="preserve">external </w:t>
      </w:r>
      <w:r w:rsidR="00824112">
        <w:rPr>
          <w:rFonts w:ascii="Arial" w:eastAsia="Arial" w:hAnsi="Arial" w:cs="Arial"/>
          <w:sz w:val="22"/>
          <w:szCs w:val="22"/>
          <w:lang w:val="en-GB"/>
        </w:rPr>
        <w:t>spike</w:t>
      </w:r>
      <w:r w:rsidR="003E4FC1">
        <w:rPr>
          <w:rFonts w:ascii="Arial" w:eastAsia="Arial" w:hAnsi="Arial" w:cs="Arial"/>
          <w:sz w:val="22"/>
          <w:szCs w:val="22"/>
          <w:lang w:val="en-GB"/>
        </w:rPr>
        <w:t>-</w:t>
      </w:r>
      <w:r w:rsidR="00824112">
        <w:rPr>
          <w:rFonts w:ascii="Arial" w:eastAsia="Arial" w:hAnsi="Arial" w:cs="Arial"/>
          <w:sz w:val="22"/>
          <w:szCs w:val="22"/>
          <w:lang w:val="en-GB"/>
        </w:rPr>
        <w:t xml:space="preserve">in </w:t>
      </w:r>
      <w:r w:rsidR="00824112" w:rsidRPr="00F22631">
        <w:rPr>
          <w:rFonts w:ascii="Arial" w:eastAsia="Arial" w:hAnsi="Arial" w:cs="Arial"/>
          <w:sz w:val="22"/>
          <w:szCs w:val="22"/>
          <w:lang w:val="en-GB"/>
        </w:rPr>
        <w:t>kanamycin</w:t>
      </w:r>
      <w:r w:rsidR="00824112">
        <w:rPr>
          <w:rFonts w:ascii="Arial" w:eastAsia="Arial" w:hAnsi="Arial" w:cs="Arial"/>
          <w:sz w:val="22"/>
          <w:szCs w:val="22"/>
          <w:lang w:val="en-GB"/>
        </w:rPr>
        <w:t xml:space="preserve"> </w:t>
      </w:r>
      <w:r w:rsidR="00824112">
        <w:rPr>
          <w:rFonts w:ascii="Arial" w:eastAsia="Arial" w:hAnsi="Arial" w:cs="Arial"/>
          <w:sz w:val="22"/>
          <w:szCs w:val="22"/>
        </w:rPr>
        <w:t xml:space="preserve">control </w:t>
      </w:r>
      <w:r w:rsidR="00824112">
        <w:rPr>
          <w:rFonts w:ascii="Arial" w:eastAsia="Arial" w:hAnsi="Arial" w:cs="Arial"/>
          <w:sz w:val="22"/>
          <w:szCs w:val="22"/>
          <w:lang w:val="en-GB"/>
        </w:rPr>
        <w:t>probe. I</w:t>
      </w:r>
      <w:r w:rsidR="00872AE9" w:rsidRPr="00F22631">
        <w:rPr>
          <w:rFonts w:ascii="Arial" w:eastAsia="Arial" w:hAnsi="Arial" w:cs="Arial"/>
          <w:sz w:val="22"/>
          <w:szCs w:val="22"/>
          <w:lang w:val="en-GB"/>
        </w:rPr>
        <w:t xml:space="preserve">nternal control probes </w:t>
      </w:r>
      <w:r w:rsidR="00824112">
        <w:rPr>
          <w:rFonts w:ascii="Arial" w:eastAsia="Arial" w:hAnsi="Arial" w:cs="Arial"/>
          <w:sz w:val="22"/>
          <w:szCs w:val="22"/>
          <w:lang w:val="en-GB"/>
        </w:rPr>
        <w:t xml:space="preserve">include probes for </w:t>
      </w:r>
      <w:r w:rsidR="00872AE9" w:rsidRPr="00F22631">
        <w:rPr>
          <w:rFonts w:ascii="Arial" w:eastAsia="Arial" w:hAnsi="Arial" w:cs="Arial"/>
          <w:sz w:val="22"/>
          <w:szCs w:val="22"/>
          <w:lang w:val="en-GB"/>
        </w:rPr>
        <w:t xml:space="preserve">6 positive </w:t>
      </w:r>
      <w:r w:rsidR="00824112">
        <w:rPr>
          <w:rFonts w:ascii="Arial" w:eastAsia="Arial" w:hAnsi="Arial" w:cs="Arial"/>
          <w:sz w:val="22"/>
          <w:szCs w:val="22"/>
          <w:lang w:val="en-GB"/>
        </w:rPr>
        <w:t>(</w:t>
      </w:r>
      <w:r w:rsidR="00824112" w:rsidRPr="00824112">
        <w:rPr>
          <w:rFonts w:ascii="Arial" w:eastAsia="Arial" w:hAnsi="Arial" w:cs="Arial"/>
          <w:sz w:val="22"/>
          <w:szCs w:val="22"/>
          <w:lang w:val="en-GB"/>
        </w:rPr>
        <w:t>128</w:t>
      </w:r>
      <w:r w:rsidR="00824112">
        <w:rPr>
          <w:rFonts w:ascii="Arial" w:eastAsia="Arial" w:hAnsi="Arial" w:cs="Arial"/>
          <w:sz w:val="22"/>
          <w:szCs w:val="22"/>
          <w:lang w:val="en-GB"/>
        </w:rPr>
        <w:t xml:space="preserve">, </w:t>
      </w:r>
      <w:r w:rsidR="00824112" w:rsidRPr="00824112">
        <w:rPr>
          <w:rFonts w:ascii="Arial" w:eastAsia="Arial" w:hAnsi="Arial" w:cs="Arial"/>
          <w:sz w:val="22"/>
          <w:szCs w:val="22"/>
          <w:lang w:val="en-GB"/>
        </w:rPr>
        <w:t>32</w:t>
      </w:r>
      <w:r w:rsidR="00824112">
        <w:rPr>
          <w:rFonts w:ascii="Arial" w:eastAsia="Arial" w:hAnsi="Arial" w:cs="Arial"/>
          <w:sz w:val="22"/>
          <w:szCs w:val="22"/>
          <w:lang w:val="en-GB"/>
        </w:rPr>
        <w:t xml:space="preserve">, </w:t>
      </w:r>
      <w:r w:rsidR="00824112" w:rsidRPr="00824112">
        <w:rPr>
          <w:rFonts w:ascii="Arial" w:eastAsia="Arial" w:hAnsi="Arial" w:cs="Arial"/>
          <w:sz w:val="22"/>
          <w:szCs w:val="22"/>
          <w:lang w:val="en-GB"/>
        </w:rPr>
        <w:t>8</w:t>
      </w:r>
      <w:r w:rsidR="00824112">
        <w:rPr>
          <w:rFonts w:ascii="Arial" w:eastAsia="Arial" w:hAnsi="Arial" w:cs="Arial"/>
          <w:sz w:val="22"/>
          <w:szCs w:val="22"/>
          <w:lang w:val="en-GB"/>
        </w:rPr>
        <w:t xml:space="preserve">, </w:t>
      </w:r>
      <w:r w:rsidR="00824112" w:rsidRPr="00824112">
        <w:rPr>
          <w:rFonts w:ascii="Arial" w:eastAsia="Arial" w:hAnsi="Arial" w:cs="Arial"/>
          <w:sz w:val="22"/>
          <w:szCs w:val="22"/>
          <w:lang w:val="en-GB"/>
        </w:rPr>
        <w:t>2</w:t>
      </w:r>
      <w:r w:rsidR="00824112">
        <w:rPr>
          <w:rFonts w:ascii="Arial" w:eastAsia="Arial" w:hAnsi="Arial" w:cs="Arial"/>
          <w:sz w:val="22"/>
          <w:szCs w:val="22"/>
          <w:lang w:val="en-GB"/>
        </w:rPr>
        <w:t xml:space="preserve">, </w:t>
      </w:r>
      <w:r w:rsidR="00824112" w:rsidRPr="00824112">
        <w:rPr>
          <w:rFonts w:ascii="Arial" w:eastAsia="Arial" w:hAnsi="Arial" w:cs="Arial"/>
          <w:sz w:val="22"/>
          <w:szCs w:val="22"/>
          <w:lang w:val="en-GB"/>
        </w:rPr>
        <w:t>0.5</w:t>
      </w:r>
      <w:r w:rsidR="00824112">
        <w:rPr>
          <w:rFonts w:ascii="Arial" w:eastAsia="Arial" w:hAnsi="Arial" w:cs="Arial"/>
          <w:sz w:val="22"/>
          <w:szCs w:val="22"/>
          <w:lang w:val="en-GB"/>
        </w:rPr>
        <w:t xml:space="preserve"> and </w:t>
      </w:r>
      <w:r w:rsidR="00824112" w:rsidRPr="00824112">
        <w:rPr>
          <w:rFonts w:ascii="Arial" w:eastAsia="Arial" w:hAnsi="Arial" w:cs="Arial"/>
          <w:sz w:val="22"/>
          <w:szCs w:val="22"/>
          <w:lang w:val="en-GB"/>
        </w:rPr>
        <w:t xml:space="preserve">0.125 </w:t>
      </w:r>
      <w:proofErr w:type="spellStart"/>
      <w:r w:rsidR="00824112">
        <w:rPr>
          <w:rFonts w:ascii="Arial" w:eastAsia="Arial" w:hAnsi="Arial" w:cs="Arial"/>
          <w:sz w:val="22"/>
          <w:szCs w:val="22"/>
          <w:lang w:val="en-GB"/>
        </w:rPr>
        <w:t>fM</w:t>
      </w:r>
      <w:proofErr w:type="spellEnd"/>
      <w:r w:rsidR="00824112">
        <w:rPr>
          <w:rFonts w:ascii="Arial" w:eastAsia="Arial" w:hAnsi="Arial" w:cs="Arial"/>
          <w:sz w:val="22"/>
          <w:szCs w:val="22"/>
          <w:lang w:val="en-GB"/>
        </w:rPr>
        <w:t xml:space="preserve">) and </w:t>
      </w:r>
      <w:r w:rsidR="00872AE9" w:rsidRPr="00F22631">
        <w:rPr>
          <w:rFonts w:ascii="Arial" w:eastAsia="Arial" w:hAnsi="Arial" w:cs="Arial"/>
          <w:sz w:val="22"/>
          <w:szCs w:val="22"/>
          <w:lang w:val="en-GB"/>
        </w:rPr>
        <w:t>8 negative</w:t>
      </w:r>
      <w:r w:rsidR="004D37D6">
        <w:rPr>
          <w:rFonts w:ascii="Arial" w:eastAsia="Arial" w:hAnsi="Arial" w:cs="Arial"/>
          <w:sz w:val="22"/>
          <w:szCs w:val="22"/>
          <w:lang w:val="en-GB"/>
        </w:rPr>
        <w:t xml:space="preserve"> controls. We have observed that positive control probe counts</w:t>
      </w:r>
      <w:r w:rsidR="004D37D6" w:rsidRPr="004D37D6">
        <w:rPr>
          <w:rFonts w:ascii="Arial" w:eastAsia="Arial" w:hAnsi="Arial" w:cs="Arial"/>
          <w:sz w:val="22"/>
          <w:szCs w:val="22"/>
          <w:lang w:val="en-GB"/>
        </w:rPr>
        <w:t xml:space="preserve"> </w:t>
      </w:r>
      <w:r w:rsidR="004D37D6">
        <w:rPr>
          <w:rFonts w:ascii="Arial" w:eastAsia="Arial" w:hAnsi="Arial" w:cs="Arial"/>
          <w:sz w:val="22"/>
          <w:szCs w:val="22"/>
          <w:lang w:val="en-GB"/>
        </w:rPr>
        <w:t xml:space="preserve">were practically independent from </w:t>
      </w:r>
      <w:r w:rsidR="004D37D6" w:rsidRPr="004D37D6">
        <w:rPr>
          <w:rFonts w:ascii="Arial" w:eastAsia="Arial" w:hAnsi="Arial" w:cs="Arial"/>
          <w:sz w:val="22"/>
          <w:szCs w:val="22"/>
          <w:lang w:val="en-GB"/>
        </w:rPr>
        <w:t xml:space="preserve">the sum of all </w:t>
      </w:r>
      <w:r w:rsidR="004D37D6">
        <w:rPr>
          <w:rFonts w:ascii="Arial" w:eastAsia="Arial" w:hAnsi="Arial" w:cs="Arial"/>
          <w:sz w:val="22"/>
          <w:szCs w:val="22"/>
          <w:lang w:val="en-GB"/>
        </w:rPr>
        <w:t xml:space="preserve">endogenous counts or </w:t>
      </w:r>
      <w:r w:rsidR="004D37D6" w:rsidRPr="004D37D6">
        <w:rPr>
          <w:rFonts w:ascii="Arial" w:eastAsia="Arial" w:hAnsi="Arial" w:cs="Arial"/>
          <w:sz w:val="22"/>
          <w:szCs w:val="22"/>
          <w:lang w:val="en-GB"/>
        </w:rPr>
        <w:t xml:space="preserve">the </w:t>
      </w:r>
      <w:r w:rsidR="004D37D6">
        <w:rPr>
          <w:rFonts w:ascii="Arial" w:eastAsia="Arial" w:hAnsi="Arial" w:cs="Arial"/>
          <w:sz w:val="22"/>
          <w:szCs w:val="22"/>
          <w:lang w:val="en-GB"/>
        </w:rPr>
        <w:t>K</w:t>
      </w:r>
      <w:r w:rsidR="004D37D6" w:rsidRPr="004D37D6">
        <w:rPr>
          <w:rFonts w:ascii="Arial" w:eastAsia="Arial" w:hAnsi="Arial" w:cs="Arial"/>
          <w:sz w:val="22"/>
          <w:szCs w:val="22"/>
          <w:lang w:val="en-GB"/>
        </w:rPr>
        <w:t>anamycin probe</w:t>
      </w:r>
      <w:r w:rsidR="004D37D6">
        <w:rPr>
          <w:rFonts w:ascii="Arial" w:eastAsia="Arial" w:hAnsi="Arial" w:cs="Arial"/>
          <w:sz w:val="22"/>
          <w:szCs w:val="22"/>
          <w:lang w:val="en-GB"/>
        </w:rPr>
        <w:t xml:space="preserve"> count</w:t>
      </w:r>
      <w:r w:rsidR="004D37D6" w:rsidRPr="004D37D6">
        <w:rPr>
          <w:rFonts w:ascii="Arial" w:eastAsia="Arial" w:hAnsi="Arial" w:cs="Arial"/>
          <w:sz w:val="22"/>
          <w:szCs w:val="22"/>
          <w:lang w:val="en-GB"/>
        </w:rPr>
        <w:t>.</w:t>
      </w:r>
      <w:r w:rsidR="004D37D6">
        <w:rPr>
          <w:rFonts w:ascii="Arial" w:eastAsia="Arial" w:hAnsi="Arial" w:cs="Arial"/>
          <w:sz w:val="22"/>
          <w:szCs w:val="22"/>
          <w:lang w:val="en-GB"/>
        </w:rPr>
        <w:t xml:space="preserve"> On the other </w:t>
      </w:r>
      <w:r w:rsidR="003E4FC1">
        <w:rPr>
          <w:rFonts w:ascii="Arial" w:eastAsia="Arial" w:hAnsi="Arial" w:cs="Arial"/>
          <w:sz w:val="22"/>
          <w:szCs w:val="22"/>
          <w:lang w:val="en-GB"/>
        </w:rPr>
        <w:t>hand,</w:t>
      </w:r>
      <w:r w:rsidR="004D37D6">
        <w:rPr>
          <w:rFonts w:ascii="Arial" w:eastAsia="Arial" w:hAnsi="Arial" w:cs="Arial"/>
          <w:sz w:val="22"/>
          <w:szCs w:val="22"/>
          <w:lang w:val="en-GB"/>
        </w:rPr>
        <w:t xml:space="preserve"> </w:t>
      </w:r>
      <w:r w:rsidR="003E4FC1">
        <w:rPr>
          <w:rFonts w:ascii="Arial" w:eastAsia="Arial" w:hAnsi="Arial" w:cs="Arial"/>
          <w:sz w:val="22"/>
          <w:szCs w:val="22"/>
        </w:rPr>
        <w:t xml:space="preserve">the </w:t>
      </w:r>
      <w:r w:rsidR="004D37D6">
        <w:rPr>
          <w:rFonts w:ascii="Arial" w:eastAsia="Arial" w:hAnsi="Arial" w:cs="Arial"/>
          <w:sz w:val="22"/>
          <w:szCs w:val="22"/>
          <w:lang w:val="en-GB"/>
        </w:rPr>
        <w:t>counts for 6 positive controls nicely correlated with concentration of control RNA, we used the regression slope as one of the quality tests for cell</w:t>
      </w:r>
      <w:r w:rsidR="003E4FC1">
        <w:rPr>
          <w:rFonts w:ascii="Arial" w:eastAsia="Arial" w:hAnsi="Arial" w:cs="Arial"/>
          <w:sz w:val="22"/>
          <w:szCs w:val="22"/>
          <w:lang w:val="en-GB"/>
        </w:rPr>
        <w:t xml:space="preserve"> data</w:t>
      </w:r>
      <w:r w:rsidR="004D37D6">
        <w:rPr>
          <w:rFonts w:ascii="Arial" w:eastAsia="Arial" w:hAnsi="Arial" w:cs="Arial"/>
          <w:sz w:val="22"/>
          <w:szCs w:val="22"/>
          <w:lang w:val="en-GB"/>
        </w:rPr>
        <w:t xml:space="preserve">. </w:t>
      </w:r>
    </w:p>
    <w:p w14:paraId="3A77D065" w14:textId="43F1701E" w:rsidR="00DB77E3" w:rsidRDefault="004D37D6" w:rsidP="003E4FC1">
      <w:pPr>
        <w:spacing w:line="360" w:lineRule="auto"/>
        <w:jc w:val="both"/>
        <w:rPr>
          <w:ins w:id="1" w:author="Vsevolod Makeev" w:date="2021-06-16T10:08:00Z"/>
          <w:rFonts w:ascii="Arial" w:eastAsia="Arial" w:hAnsi="Arial" w:cs="Arial"/>
          <w:sz w:val="22"/>
          <w:szCs w:val="22"/>
          <w:lang w:val="en-GB"/>
        </w:rPr>
      </w:pPr>
      <w:r>
        <w:rPr>
          <w:rFonts w:ascii="Arial" w:eastAsia="Arial" w:hAnsi="Arial" w:cs="Arial"/>
          <w:sz w:val="22"/>
          <w:szCs w:val="22"/>
          <w:lang w:val="en-GB"/>
        </w:rPr>
        <w:tab/>
      </w:r>
      <w:r w:rsidR="00872AE9">
        <w:rPr>
          <w:rFonts w:ascii="Arial" w:eastAsia="Arial" w:hAnsi="Arial" w:cs="Arial"/>
          <w:sz w:val="22"/>
          <w:szCs w:val="22"/>
          <w:lang w:val="en-GB"/>
        </w:rPr>
        <w:t xml:space="preserve">Data for 135 cells </w:t>
      </w:r>
      <w:r w:rsidR="0057458B">
        <w:rPr>
          <w:rFonts w:ascii="Arial" w:eastAsia="Arial" w:hAnsi="Arial" w:cs="Arial"/>
          <w:sz w:val="22"/>
          <w:szCs w:val="22"/>
          <w:lang w:val="en-GB"/>
        </w:rPr>
        <w:t xml:space="preserve">contained </w:t>
      </w:r>
      <w:r>
        <w:rPr>
          <w:rFonts w:ascii="Arial" w:eastAsia="Arial" w:hAnsi="Arial" w:cs="Arial"/>
          <w:sz w:val="22"/>
          <w:szCs w:val="22"/>
          <w:lang w:val="en-GB"/>
        </w:rPr>
        <w:t xml:space="preserve">corrupted </w:t>
      </w:r>
      <w:r w:rsidR="00872AE9">
        <w:rPr>
          <w:rFonts w:ascii="Arial" w:eastAsia="Arial" w:hAnsi="Arial" w:cs="Arial"/>
          <w:sz w:val="22"/>
          <w:szCs w:val="22"/>
          <w:lang w:val="en-GB"/>
        </w:rPr>
        <w:t xml:space="preserve">or duplicated measurements </w:t>
      </w:r>
      <w:r w:rsidR="0057458B">
        <w:rPr>
          <w:rFonts w:ascii="Arial" w:eastAsia="Arial" w:hAnsi="Arial" w:cs="Arial"/>
          <w:sz w:val="22"/>
          <w:szCs w:val="22"/>
          <w:lang w:val="en-GB"/>
        </w:rPr>
        <w:t xml:space="preserve">and </w:t>
      </w:r>
      <w:r w:rsidR="00872AE9" w:rsidRPr="00F22631">
        <w:rPr>
          <w:rFonts w:ascii="Arial" w:eastAsia="Arial" w:hAnsi="Arial" w:cs="Arial"/>
          <w:sz w:val="22"/>
          <w:szCs w:val="22"/>
          <w:lang w:val="en-GB"/>
        </w:rPr>
        <w:t xml:space="preserve">were </w:t>
      </w:r>
      <w:r w:rsidR="00872AE9">
        <w:rPr>
          <w:rFonts w:ascii="Arial" w:eastAsia="Arial" w:hAnsi="Arial" w:cs="Arial"/>
          <w:sz w:val="22"/>
          <w:szCs w:val="22"/>
          <w:lang w:val="en-GB"/>
        </w:rPr>
        <w:t>discarded</w:t>
      </w:r>
      <w:r w:rsidR="00872AE9" w:rsidRPr="00F22631">
        <w:rPr>
          <w:rFonts w:ascii="Arial" w:eastAsia="Arial" w:hAnsi="Arial" w:cs="Arial"/>
          <w:sz w:val="22"/>
          <w:szCs w:val="22"/>
          <w:lang w:val="en-GB"/>
        </w:rPr>
        <w:t xml:space="preserve">. </w:t>
      </w:r>
      <w:r w:rsidR="003A5693">
        <w:rPr>
          <w:rFonts w:ascii="Arial" w:eastAsia="Arial" w:hAnsi="Arial" w:cs="Arial"/>
          <w:sz w:val="22"/>
          <w:szCs w:val="22"/>
          <w:lang w:val="en-GB"/>
        </w:rPr>
        <w:t xml:space="preserve">Initial experiment included 88 cells with </w:t>
      </w:r>
      <w:proofErr w:type="spellStart"/>
      <w:r w:rsidR="003A5693" w:rsidRPr="005378A2">
        <w:rPr>
          <w:rFonts w:ascii="Arial" w:eastAsia="Arial" w:hAnsi="Arial" w:cs="Arial"/>
          <w:i/>
          <w:iCs/>
          <w:sz w:val="22"/>
          <w:szCs w:val="22"/>
          <w:lang w:val="en-GB"/>
        </w:rPr>
        <w:t>mitfa</w:t>
      </w:r>
      <w:proofErr w:type="spellEnd"/>
      <w:r w:rsidR="003A5693" w:rsidRPr="005378A2">
        <w:rPr>
          <w:rFonts w:ascii="Arial" w:eastAsia="Arial" w:hAnsi="Arial" w:cs="Arial"/>
          <w:i/>
          <w:iCs/>
          <w:sz w:val="22"/>
          <w:szCs w:val="22"/>
          <w:lang w:val="en-GB"/>
        </w:rPr>
        <w:t>-/-</w:t>
      </w:r>
      <w:r w:rsidR="003A5693">
        <w:rPr>
          <w:rFonts w:ascii="Arial" w:eastAsia="Arial" w:hAnsi="Arial" w:cs="Arial"/>
          <w:sz w:val="22"/>
          <w:szCs w:val="22"/>
          <w:lang w:val="en-GB"/>
        </w:rPr>
        <w:t xml:space="preserve"> mutants, these cells </w:t>
      </w:r>
      <w:r w:rsidR="0057458B">
        <w:rPr>
          <w:rFonts w:ascii="Arial" w:eastAsia="Arial" w:hAnsi="Arial" w:cs="Arial"/>
          <w:sz w:val="22"/>
          <w:szCs w:val="22"/>
          <w:lang w:val="en-GB"/>
        </w:rPr>
        <w:t xml:space="preserve">proved to be </w:t>
      </w:r>
      <w:r w:rsidR="003A5693">
        <w:rPr>
          <w:rFonts w:ascii="Arial" w:eastAsia="Arial" w:hAnsi="Arial" w:cs="Arial"/>
          <w:sz w:val="22"/>
          <w:szCs w:val="22"/>
          <w:lang w:val="en-GB"/>
        </w:rPr>
        <w:t xml:space="preserve">of poor quality and </w:t>
      </w:r>
      <w:r w:rsidR="0057458B">
        <w:rPr>
          <w:rFonts w:ascii="Arial" w:eastAsia="Arial" w:hAnsi="Arial" w:cs="Arial"/>
          <w:sz w:val="22"/>
          <w:szCs w:val="22"/>
          <w:lang w:val="en-GB"/>
        </w:rPr>
        <w:t>the entire collection was discarded too</w:t>
      </w:r>
      <w:r w:rsidR="003A5693">
        <w:rPr>
          <w:rFonts w:ascii="Arial" w:eastAsia="Arial" w:hAnsi="Arial" w:cs="Arial"/>
          <w:sz w:val="22"/>
          <w:szCs w:val="22"/>
          <w:lang w:val="en-GB"/>
        </w:rPr>
        <w:t xml:space="preserve">. </w:t>
      </w:r>
      <w:r w:rsidR="005571C2">
        <w:rPr>
          <w:rFonts w:ascii="Arial" w:eastAsia="Arial" w:hAnsi="Arial" w:cs="Arial"/>
          <w:sz w:val="22"/>
          <w:szCs w:val="22"/>
          <w:lang w:val="en-GB"/>
        </w:rPr>
        <w:t>Thus</w:t>
      </w:r>
      <w:r w:rsidR="003E4FC1">
        <w:rPr>
          <w:rFonts w:ascii="Arial" w:eastAsia="Arial" w:hAnsi="Arial" w:cs="Arial"/>
          <w:sz w:val="22"/>
          <w:szCs w:val="22"/>
          <w:lang w:val="en-GB"/>
        </w:rPr>
        <w:t>,</w:t>
      </w:r>
      <w:r w:rsidR="003A5693">
        <w:rPr>
          <w:rFonts w:ascii="Arial" w:eastAsia="Arial" w:hAnsi="Arial" w:cs="Arial"/>
          <w:sz w:val="22"/>
          <w:szCs w:val="22"/>
          <w:lang w:val="en-GB"/>
        </w:rPr>
        <w:t xml:space="preserve"> </w:t>
      </w:r>
      <w:r w:rsidR="0057458B">
        <w:rPr>
          <w:rFonts w:ascii="Arial" w:eastAsia="Arial" w:hAnsi="Arial" w:cs="Arial"/>
          <w:sz w:val="22"/>
          <w:szCs w:val="22"/>
          <w:lang w:val="en-GB"/>
        </w:rPr>
        <w:t xml:space="preserve">we arrived </w:t>
      </w:r>
      <w:r w:rsidR="005378A2">
        <w:rPr>
          <w:rFonts w:ascii="Arial" w:eastAsia="Arial" w:hAnsi="Arial" w:cs="Arial"/>
          <w:sz w:val="22"/>
          <w:szCs w:val="22"/>
          <w:lang w:val="en-GB"/>
        </w:rPr>
        <w:t>at</w:t>
      </w:r>
      <w:r w:rsidR="0057458B">
        <w:rPr>
          <w:rFonts w:ascii="Arial" w:eastAsia="Arial" w:hAnsi="Arial" w:cs="Arial"/>
          <w:sz w:val="22"/>
          <w:szCs w:val="22"/>
          <w:lang w:val="en-GB"/>
        </w:rPr>
        <w:t xml:space="preserve"> the set of 1090 cells listed in </w:t>
      </w:r>
      <w:r w:rsidR="00872AE9" w:rsidRPr="00F22631">
        <w:rPr>
          <w:rFonts w:ascii="Arial" w:eastAsia="Arial" w:hAnsi="Arial" w:cs="Arial"/>
          <w:sz w:val="22"/>
          <w:szCs w:val="22"/>
          <w:lang w:val="en-GB"/>
        </w:rPr>
        <w:t>Supplementary Table 1</w:t>
      </w:r>
      <w:r w:rsidR="0057458B">
        <w:rPr>
          <w:rFonts w:ascii="Arial" w:eastAsia="Arial" w:hAnsi="Arial" w:cs="Arial"/>
          <w:sz w:val="22"/>
          <w:szCs w:val="22"/>
          <w:lang w:val="en-GB"/>
        </w:rPr>
        <w:t>.</w:t>
      </w:r>
      <w:r>
        <w:rPr>
          <w:rFonts w:ascii="Arial" w:eastAsia="Arial" w:hAnsi="Arial" w:cs="Arial"/>
          <w:sz w:val="22"/>
          <w:szCs w:val="22"/>
          <w:lang w:val="en-GB"/>
        </w:rPr>
        <w:t xml:space="preserve"> </w:t>
      </w:r>
    </w:p>
    <w:p w14:paraId="15F3EA10" w14:textId="37B62200" w:rsidR="00872AE9" w:rsidRPr="000778B2" w:rsidRDefault="00DB77E3" w:rsidP="00DB77E3">
      <w:pPr>
        <w:rPr>
          <w:rFonts w:ascii="Arial" w:eastAsia="Arial" w:hAnsi="Arial" w:cs="Arial"/>
          <w:sz w:val="22"/>
          <w:szCs w:val="22"/>
          <w:lang w:val="en-GB"/>
        </w:rPr>
        <w:pPrChange w:id="2" w:author="Vsevolod Makeev" w:date="2021-06-16T10:08:00Z">
          <w:pPr>
            <w:spacing w:line="360" w:lineRule="auto"/>
          </w:pPr>
        </w:pPrChange>
      </w:pPr>
      <w:ins w:id="3" w:author="Vsevolod Makeev" w:date="2021-06-16T10:08:00Z">
        <w:r>
          <w:rPr>
            <w:rFonts w:ascii="Arial" w:eastAsia="Arial" w:hAnsi="Arial" w:cs="Arial"/>
            <w:sz w:val="22"/>
            <w:szCs w:val="22"/>
            <w:lang w:val="en-GB"/>
          </w:rPr>
          <w:br w:type="page"/>
        </w:r>
      </w:ins>
    </w:p>
    <w:p w14:paraId="11FCF287" w14:textId="349B7E04" w:rsidR="0057458B" w:rsidRPr="007D3964" w:rsidRDefault="0057458B" w:rsidP="00C92065">
      <w:pPr>
        <w:pStyle w:val="Caption"/>
        <w:keepNext/>
        <w:spacing w:line="360" w:lineRule="auto"/>
        <w:rPr>
          <w:rFonts w:ascii="Arial" w:hAnsi="Arial" w:cs="Arial"/>
        </w:rPr>
      </w:pPr>
      <w:r w:rsidRPr="007D3964">
        <w:rPr>
          <w:rFonts w:ascii="Arial" w:hAnsi="Arial" w:cs="Arial"/>
        </w:rPr>
        <w:lastRenderedPageBreak/>
        <w:t xml:space="preserve">Supplementary Table </w:t>
      </w:r>
      <w:r w:rsidRPr="007D3964">
        <w:rPr>
          <w:rFonts w:ascii="Arial" w:hAnsi="Arial" w:cs="Arial"/>
        </w:rPr>
        <w:fldChar w:fldCharType="begin"/>
      </w:r>
      <w:r w:rsidRPr="007D3964">
        <w:rPr>
          <w:rFonts w:ascii="Arial" w:hAnsi="Arial" w:cs="Arial"/>
        </w:rPr>
        <w:instrText xml:space="preserve"> SEQ Table \* ARABIC </w:instrText>
      </w:r>
      <w:r w:rsidRPr="007D3964">
        <w:rPr>
          <w:rFonts w:ascii="Arial" w:hAnsi="Arial" w:cs="Arial"/>
        </w:rPr>
        <w:fldChar w:fldCharType="separate"/>
      </w:r>
      <w:r w:rsidR="005911FC" w:rsidRPr="007D3964">
        <w:rPr>
          <w:rFonts w:ascii="Arial" w:hAnsi="Arial" w:cs="Arial"/>
          <w:noProof/>
        </w:rPr>
        <w:t>1</w:t>
      </w:r>
      <w:r w:rsidRPr="007D3964">
        <w:rPr>
          <w:rFonts w:ascii="Arial" w:hAnsi="Arial" w:cs="Arial"/>
        </w:rPr>
        <w:fldChar w:fldCharType="end"/>
      </w:r>
      <w:r w:rsidRPr="007D3964">
        <w:rPr>
          <w:rFonts w:ascii="Arial" w:hAnsi="Arial" w:cs="Arial"/>
        </w:rPr>
        <w:t xml:space="preserve">. Initial dataset of NCC cells profiled with </w:t>
      </w:r>
      <w:proofErr w:type="spellStart"/>
      <w:r w:rsidRPr="007D3964">
        <w:rPr>
          <w:rFonts w:ascii="Arial" w:hAnsi="Arial" w:cs="Arial"/>
        </w:rPr>
        <w:t>NanoString</w:t>
      </w:r>
      <w:proofErr w:type="spellEnd"/>
      <w:r w:rsidRPr="007D3964">
        <w:rPr>
          <w:rFonts w:ascii="Arial" w:hAnsi="Arial" w:cs="Arial"/>
        </w:rPr>
        <w:t xml:space="preserve"> </w:t>
      </w:r>
      <w:proofErr w:type="spellStart"/>
      <w:r w:rsidRPr="007D3964">
        <w:rPr>
          <w:rFonts w:ascii="Arial" w:hAnsi="Arial" w:cs="Arial"/>
        </w:rPr>
        <w:t>nCounter</w:t>
      </w:r>
      <w:proofErr w:type="spellEnd"/>
      <w:r w:rsidRPr="007D3964">
        <w:rPr>
          <w:rFonts w:ascii="Arial" w:hAnsi="Arial" w:cs="Arial"/>
        </w:rPr>
        <w:t xml:space="preserve"> ®</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604"/>
        <w:gridCol w:w="864"/>
        <w:gridCol w:w="647"/>
        <w:gridCol w:w="647"/>
        <w:gridCol w:w="647"/>
        <w:gridCol w:w="647"/>
        <w:gridCol w:w="647"/>
        <w:gridCol w:w="647"/>
        <w:gridCol w:w="647"/>
        <w:gridCol w:w="647"/>
        <w:gridCol w:w="647"/>
        <w:gridCol w:w="647"/>
      </w:tblGrid>
      <w:tr w:rsidR="00DB77E3" w14:paraId="1BF7B915" w14:textId="77777777" w:rsidTr="00DB77E3">
        <w:trPr>
          <w:trHeight w:val="420"/>
        </w:trPr>
        <w:tc>
          <w:tcPr>
            <w:tcW w:w="1124" w:type="dxa"/>
            <w:shd w:val="clear" w:color="auto" w:fill="auto"/>
            <w:tcMar>
              <w:top w:w="100" w:type="dxa"/>
              <w:left w:w="100" w:type="dxa"/>
              <w:bottom w:w="100" w:type="dxa"/>
              <w:right w:w="100" w:type="dxa"/>
            </w:tcMar>
          </w:tcPr>
          <w:p w14:paraId="37D81B51"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cell type</w:t>
            </w:r>
          </w:p>
        </w:tc>
        <w:tc>
          <w:tcPr>
            <w:tcW w:w="604" w:type="dxa"/>
            <w:shd w:val="clear" w:color="auto" w:fill="auto"/>
            <w:tcMar>
              <w:top w:w="100" w:type="dxa"/>
              <w:left w:w="100" w:type="dxa"/>
              <w:bottom w:w="100" w:type="dxa"/>
              <w:right w:w="100" w:type="dxa"/>
            </w:tcMar>
          </w:tcPr>
          <w:p w14:paraId="789CCA2A"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tails</w:t>
            </w:r>
          </w:p>
        </w:tc>
        <w:tc>
          <w:tcPr>
            <w:tcW w:w="864" w:type="dxa"/>
            <w:shd w:val="clear" w:color="auto" w:fill="auto"/>
            <w:tcMar>
              <w:top w:w="100" w:type="dxa"/>
              <w:left w:w="100" w:type="dxa"/>
              <w:bottom w:w="100" w:type="dxa"/>
              <w:right w:w="100" w:type="dxa"/>
            </w:tcMar>
          </w:tcPr>
          <w:p w14:paraId="3204A1FF"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 xml:space="preserve">sox10- </w:t>
            </w:r>
          </w:p>
        </w:tc>
        <w:tc>
          <w:tcPr>
            <w:tcW w:w="647" w:type="dxa"/>
            <w:shd w:val="clear" w:color="auto" w:fill="auto"/>
            <w:tcMar>
              <w:top w:w="100" w:type="dxa"/>
              <w:left w:w="100" w:type="dxa"/>
              <w:bottom w:w="100" w:type="dxa"/>
              <w:right w:w="100" w:type="dxa"/>
            </w:tcMar>
          </w:tcPr>
          <w:p w14:paraId="608B52FE"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IP</w:t>
            </w:r>
          </w:p>
        </w:tc>
        <w:tc>
          <w:tcPr>
            <w:tcW w:w="647" w:type="dxa"/>
            <w:shd w:val="clear" w:color="auto" w:fill="auto"/>
            <w:tcMar>
              <w:top w:w="100" w:type="dxa"/>
              <w:left w:w="100" w:type="dxa"/>
              <w:bottom w:w="100" w:type="dxa"/>
              <w:right w:w="100" w:type="dxa"/>
            </w:tcMar>
          </w:tcPr>
          <w:p w14:paraId="5BFBB3D0"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MC</w:t>
            </w:r>
          </w:p>
        </w:tc>
        <w:tc>
          <w:tcPr>
            <w:tcW w:w="5176" w:type="dxa"/>
            <w:gridSpan w:val="8"/>
            <w:shd w:val="clear" w:color="auto" w:fill="auto"/>
            <w:tcMar>
              <w:top w:w="100" w:type="dxa"/>
              <w:left w:w="100" w:type="dxa"/>
              <w:bottom w:w="100" w:type="dxa"/>
              <w:right w:w="100" w:type="dxa"/>
            </w:tcMar>
          </w:tcPr>
          <w:p w14:paraId="622E0EB9" w14:textId="3FD7F28E" w:rsidR="00872AE9" w:rsidRDefault="00F87C7C" w:rsidP="00C92065">
            <w:pPr>
              <w:widowControl w:val="0"/>
              <w:spacing w:line="360" w:lineRule="auto"/>
              <w:rPr>
                <w:rFonts w:ascii="Arial" w:eastAsia="Arial" w:hAnsi="Arial" w:cs="Arial"/>
                <w:sz w:val="22"/>
                <w:szCs w:val="22"/>
              </w:rPr>
            </w:pPr>
            <w:r>
              <w:rPr>
                <w:rFonts w:ascii="Arial" w:eastAsia="Arial" w:hAnsi="Arial" w:cs="Arial"/>
                <w:sz w:val="22"/>
                <w:szCs w:val="22"/>
              </w:rPr>
              <w:t>Regular</w:t>
            </w:r>
            <w:r w:rsidR="00FE1B33">
              <w:rPr>
                <w:rFonts w:ascii="Arial" w:eastAsia="Arial" w:hAnsi="Arial" w:cs="Arial"/>
                <w:sz w:val="22"/>
                <w:szCs w:val="22"/>
              </w:rPr>
              <w:t xml:space="preserve"> WT</w:t>
            </w:r>
          </w:p>
        </w:tc>
      </w:tr>
      <w:tr w:rsidR="00DB77E3" w14:paraId="6E8F0655" w14:textId="77777777" w:rsidTr="00DB77E3">
        <w:tc>
          <w:tcPr>
            <w:tcW w:w="1124" w:type="dxa"/>
            <w:shd w:val="clear" w:color="auto" w:fill="auto"/>
            <w:tcMar>
              <w:top w:w="100" w:type="dxa"/>
              <w:left w:w="100" w:type="dxa"/>
              <w:bottom w:w="100" w:type="dxa"/>
              <w:right w:w="100" w:type="dxa"/>
            </w:tcMar>
          </w:tcPr>
          <w:p w14:paraId="0984275C"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 xml:space="preserve">time, </w:t>
            </w:r>
            <w:proofErr w:type="spellStart"/>
            <w:r>
              <w:rPr>
                <w:rFonts w:ascii="Arial" w:eastAsia="Arial" w:hAnsi="Arial" w:cs="Arial"/>
                <w:sz w:val="22"/>
                <w:szCs w:val="22"/>
              </w:rPr>
              <w:t>hpf</w:t>
            </w:r>
            <w:proofErr w:type="spellEnd"/>
          </w:p>
        </w:tc>
        <w:tc>
          <w:tcPr>
            <w:tcW w:w="604" w:type="dxa"/>
            <w:shd w:val="clear" w:color="auto" w:fill="auto"/>
            <w:tcMar>
              <w:top w:w="100" w:type="dxa"/>
              <w:left w:w="100" w:type="dxa"/>
              <w:bottom w:w="100" w:type="dxa"/>
              <w:right w:w="100" w:type="dxa"/>
            </w:tcMar>
          </w:tcPr>
          <w:p w14:paraId="2DE6A7E6"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24</w:t>
            </w:r>
          </w:p>
        </w:tc>
        <w:tc>
          <w:tcPr>
            <w:tcW w:w="864" w:type="dxa"/>
            <w:shd w:val="clear" w:color="auto" w:fill="auto"/>
            <w:tcMar>
              <w:top w:w="100" w:type="dxa"/>
              <w:left w:w="100" w:type="dxa"/>
              <w:bottom w:w="100" w:type="dxa"/>
              <w:right w:w="100" w:type="dxa"/>
            </w:tcMar>
          </w:tcPr>
          <w:p w14:paraId="6C7D2E75" w14:textId="16EDD542" w:rsidR="00872AE9" w:rsidRPr="005378A2" w:rsidRDefault="00872AE9" w:rsidP="00C92065">
            <w:pPr>
              <w:widowControl w:val="0"/>
              <w:spacing w:line="360" w:lineRule="auto"/>
              <w:rPr>
                <w:rFonts w:ascii="Arial" w:eastAsia="Arial" w:hAnsi="Arial" w:cs="Arial"/>
                <w:sz w:val="22"/>
                <w:szCs w:val="22"/>
              </w:rPr>
            </w:pPr>
            <w:r w:rsidRPr="005378A2">
              <w:rPr>
                <w:rFonts w:ascii="Arial" w:eastAsia="Arial" w:hAnsi="Arial" w:cs="Arial"/>
                <w:sz w:val="22"/>
                <w:szCs w:val="22"/>
              </w:rPr>
              <w:t>30</w:t>
            </w:r>
          </w:p>
        </w:tc>
        <w:tc>
          <w:tcPr>
            <w:tcW w:w="647" w:type="dxa"/>
            <w:shd w:val="clear" w:color="auto" w:fill="auto"/>
            <w:tcMar>
              <w:top w:w="100" w:type="dxa"/>
              <w:left w:w="100" w:type="dxa"/>
              <w:bottom w:w="100" w:type="dxa"/>
              <w:right w:w="100" w:type="dxa"/>
            </w:tcMar>
          </w:tcPr>
          <w:p w14:paraId="66F0EB78"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72</w:t>
            </w:r>
          </w:p>
        </w:tc>
        <w:tc>
          <w:tcPr>
            <w:tcW w:w="647" w:type="dxa"/>
            <w:shd w:val="clear" w:color="auto" w:fill="auto"/>
            <w:tcMar>
              <w:top w:w="100" w:type="dxa"/>
              <w:left w:w="100" w:type="dxa"/>
              <w:bottom w:w="100" w:type="dxa"/>
              <w:right w:w="100" w:type="dxa"/>
            </w:tcMar>
          </w:tcPr>
          <w:p w14:paraId="43864CEF"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72</w:t>
            </w:r>
          </w:p>
        </w:tc>
        <w:tc>
          <w:tcPr>
            <w:tcW w:w="647" w:type="dxa"/>
            <w:shd w:val="clear" w:color="auto" w:fill="auto"/>
            <w:tcMar>
              <w:top w:w="100" w:type="dxa"/>
              <w:left w:w="100" w:type="dxa"/>
              <w:bottom w:w="100" w:type="dxa"/>
              <w:right w:w="100" w:type="dxa"/>
            </w:tcMar>
          </w:tcPr>
          <w:p w14:paraId="12424DB6"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18</w:t>
            </w:r>
          </w:p>
        </w:tc>
        <w:tc>
          <w:tcPr>
            <w:tcW w:w="647" w:type="dxa"/>
            <w:shd w:val="clear" w:color="auto" w:fill="auto"/>
            <w:tcMar>
              <w:top w:w="100" w:type="dxa"/>
              <w:left w:w="100" w:type="dxa"/>
              <w:bottom w:w="100" w:type="dxa"/>
              <w:right w:w="100" w:type="dxa"/>
            </w:tcMar>
          </w:tcPr>
          <w:p w14:paraId="14ABED47"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21</w:t>
            </w:r>
          </w:p>
        </w:tc>
        <w:tc>
          <w:tcPr>
            <w:tcW w:w="647" w:type="dxa"/>
            <w:shd w:val="clear" w:color="auto" w:fill="auto"/>
            <w:tcMar>
              <w:top w:w="100" w:type="dxa"/>
              <w:left w:w="100" w:type="dxa"/>
              <w:bottom w:w="100" w:type="dxa"/>
              <w:right w:w="100" w:type="dxa"/>
            </w:tcMar>
          </w:tcPr>
          <w:p w14:paraId="22BA6C13"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24</w:t>
            </w:r>
          </w:p>
        </w:tc>
        <w:tc>
          <w:tcPr>
            <w:tcW w:w="647" w:type="dxa"/>
            <w:shd w:val="clear" w:color="auto" w:fill="auto"/>
            <w:tcMar>
              <w:top w:w="100" w:type="dxa"/>
              <w:left w:w="100" w:type="dxa"/>
              <w:bottom w:w="100" w:type="dxa"/>
              <w:right w:w="100" w:type="dxa"/>
            </w:tcMar>
          </w:tcPr>
          <w:p w14:paraId="64D0DFFB"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30</w:t>
            </w:r>
          </w:p>
        </w:tc>
        <w:tc>
          <w:tcPr>
            <w:tcW w:w="647" w:type="dxa"/>
            <w:shd w:val="clear" w:color="auto" w:fill="auto"/>
            <w:tcMar>
              <w:top w:w="100" w:type="dxa"/>
              <w:left w:w="100" w:type="dxa"/>
              <w:bottom w:w="100" w:type="dxa"/>
              <w:right w:w="100" w:type="dxa"/>
            </w:tcMar>
          </w:tcPr>
          <w:p w14:paraId="3C2D7A2C"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36</w:t>
            </w:r>
          </w:p>
        </w:tc>
        <w:tc>
          <w:tcPr>
            <w:tcW w:w="647" w:type="dxa"/>
            <w:shd w:val="clear" w:color="auto" w:fill="auto"/>
            <w:tcMar>
              <w:top w:w="100" w:type="dxa"/>
              <w:left w:w="100" w:type="dxa"/>
              <w:bottom w:w="100" w:type="dxa"/>
              <w:right w:w="100" w:type="dxa"/>
            </w:tcMar>
          </w:tcPr>
          <w:p w14:paraId="37B4C998"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48</w:t>
            </w:r>
          </w:p>
        </w:tc>
        <w:tc>
          <w:tcPr>
            <w:tcW w:w="647" w:type="dxa"/>
            <w:shd w:val="clear" w:color="auto" w:fill="auto"/>
            <w:tcMar>
              <w:top w:w="100" w:type="dxa"/>
              <w:left w:w="100" w:type="dxa"/>
              <w:bottom w:w="100" w:type="dxa"/>
              <w:right w:w="100" w:type="dxa"/>
            </w:tcMar>
          </w:tcPr>
          <w:p w14:paraId="2DA69D5E"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60</w:t>
            </w:r>
          </w:p>
        </w:tc>
        <w:tc>
          <w:tcPr>
            <w:tcW w:w="647" w:type="dxa"/>
            <w:shd w:val="clear" w:color="auto" w:fill="auto"/>
            <w:tcMar>
              <w:top w:w="100" w:type="dxa"/>
              <w:left w:w="100" w:type="dxa"/>
              <w:bottom w:w="100" w:type="dxa"/>
              <w:right w:w="100" w:type="dxa"/>
            </w:tcMar>
          </w:tcPr>
          <w:p w14:paraId="6BEFEE1F"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72</w:t>
            </w:r>
          </w:p>
        </w:tc>
      </w:tr>
      <w:tr w:rsidR="00DB77E3" w14:paraId="62A6E259" w14:textId="77777777" w:rsidTr="00DB77E3">
        <w:tc>
          <w:tcPr>
            <w:tcW w:w="1124" w:type="dxa"/>
            <w:shd w:val="clear" w:color="auto" w:fill="auto"/>
            <w:tcMar>
              <w:top w:w="100" w:type="dxa"/>
              <w:left w:w="100" w:type="dxa"/>
              <w:bottom w:w="100" w:type="dxa"/>
              <w:right w:w="100" w:type="dxa"/>
            </w:tcMar>
          </w:tcPr>
          <w:p w14:paraId="7FF2DA72" w14:textId="77777777" w:rsidR="00872AE9" w:rsidRDefault="00872AE9" w:rsidP="00C92065">
            <w:pPr>
              <w:widowControl w:val="0"/>
              <w:spacing w:line="360" w:lineRule="auto"/>
              <w:rPr>
                <w:rFonts w:ascii="Arial" w:eastAsia="Arial" w:hAnsi="Arial" w:cs="Arial"/>
                <w:sz w:val="22"/>
                <w:szCs w:val="22"/>
              </w:rPr>
            </w:pPr>
            <w:r>
              <w:rPr>
                <w:rFonts w:ascii="Arial" w:eastAsia="Arial" w:hAnsi="Arial" w:cs="Arial"/>
                <w:sz w:val="22"/>
                <w:szCs w:val="22"/>
              </w:rPr>
              <w:t>#cells</w:t>
            </w:r>
          </w:p>
        </w:tc>
        <w:tc>
          <w:tcPr>
            <w:tcW w:w="604" w:type="dxa"/>
            <w:shd w:val="clear" w:color="auto" w:fill="auto"/>
            <w:tcMar>
              <w:top w:w="100" w:type="dxa"/>
              <w:left w:w="100" w:type="dxa"/>
              <w:bottom w:w="100" w:type="dxa"/>
              <w:right w:w="100" w:type="dxa"/>
            </w:tcMar>
          </w:tcPr>
          <w:p w14:paraId="22B33317"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132</w:t>
            </w:r>
          </w:p>
        </w:tc>
        <w:tc>
          <w:tcPr>
            <w:tcW w:w="864" w:type="dxa"/>
            <w:shd w:val="clear" w:color="auto" w:fill="auto"/>
            <w:tcMar>
              <w:top w:w="100" w:type="dxa"/>
              <w:left w:w="100" w:type="dxa"/>
              <w:bottom w:w="100" w:type="dxa"/>
              <w:right w:w="100" w:type="dxa"/>
            </w:tcMar>
          </w:tcPr>
          <w:p w14:paraId="4FBBAD94"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179</w:t>
            </w:r>
          </w:p>
        </w:tc>
        <w:tc>
          <w:tcPr>
            <w:tcW w:w="647" w:type="dxa"/>
            <w:shd w:val="clear" w:color="auto" w:fill="auto"/>
            <w:tcMar>
              <w:top w:w="100" w:type="dxa"/>
              <w:left w:w="100" w:type="dxa"/>
              <w:bottom w:w="100" w:type="dxa"/>
              <w:right w:w="100" w:type="dxa"/>
            </w:tcMar>
          </w:tcPr>
          <w:p w14:paraId="6973A404"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29</w:t>
            </w:r>
          </w:p>
        </w:tc>
        <w:tc>
          <w:tcPr>
            <w:tcW w:w="647" w:type="dxa"/>
            <w:shd w:val="clear" w:color="auto" w:fill="auto"/>
            <w:tcMar>
              <w:top w:w="100" w:type="dxa"/>
              <w:left w:w="100" w:type="dxa"/>
              <w:bottom w:w="100" w:type="dxa"/>
              <w:right w:w="100" w:type="dxa"/>
            </w:tcMar>
          </w:tcPr>
          <w:p w14:paraId="146825DE"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22</w:t>
            </w:r>
          </w:p>
        </w:tc>
        <w:tc>
          <w:tcPr>
            <w:tcW w:w="647" w:type="dxa"/>
            <w:shd w:val="clear" w:color="auto" w:fill="auto"/>
            <w:tcMar>
              <w:top w:w="100" w:type="dxa"/>
              <w:left w:w="100" w:type="dxa"/>
              <w:bottom w:w="100" w:type="dxa"/>
              <w:right w:w="100" w:type="dxa"/>
            </w:tcMar>
          </w:tcPr>
          <w:p w14:paraId="7A816526"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60</w:t>
            </w:r>
          </w:p>
        </w:tc>
        <w:tc>
          <w:tcPr>
            <w:tcW w:w="647" w:type="dxa"/>
            <w:shd w:val="clear" w:color="auto" w:fill="auto"/>
            <w:tcMar>
              <w:top w:w="100" w:type="dxa"/>
              <w:left w:w="100" w:type="dxa"/>
              <w:bottom w:w="100" w:type="dxa"/>
              <w:right w:w="100" w:type="dxa"/>
            </w:tcMar>
          </w:tcPr>
          <w:p w14:paraId="51126927"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83</w:t>
            </w:r>
          </w:p>
        </w:tc>
        <w:tc>
          <w:tcPr>
            <w:tcW w:w="647" w:type="dxa"/>
            <w:shd w:val="clear" w:color="auto" w:fill="auto"/>
            <w:tcMar>
              <w:top w:w="100" w:type="dxa"/>
              <w:left w:w="100" w:type="dxa"/>
              <w:bottom w:w="100" w:type="dxa"/>
              <w:right w:w="100" w:type="dxa"/>
            </w:tcMar>
          </w:tcPr>
          <w:p w14:paraId="4A58CADE"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109</w:t>
            </w:r>
          </w:p>
        </w:tc>
        <w:tc>
          <w:tcPr>
            <w:tcW w:w="647" w:type="dxa"/>
            <w:shd w:val="clear" w:color="auto" w:fill="auto"/>
            <w:tcMar>
              <w:top w:w="100" w:type="dxa"/>
              <w:left w:w="100" w:type="dxa"/>
              <w:bottom w:w="100" w:type="dxa"/>
              <w:right w:w="100" w:type="dxa"/>
            </w:tcMar>
          </w:tcPr>
          <w:p w14:paraId="4B6B8E59"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78</w:t>
            </w:r>
          </w:p>
        </w:tc>
        <w:tc>
          <w:tcPr>
            <w:tcW w:w="647" w:type="dxa"/>
            <w:shd w:val="clear" w:color="auto" w:fill="auto"/>
            <w:tcMar>
              <w:top w:w="100" w:type="dxa"/>
              <w:left w:w="100" w:type="dxa"/>
              <w:bottom w:w="100" w:type="dxa"/>
              <w:right w:w="100" w:type="dxa"/>
            </w:tcMar>
          </w:tcPr>
          <w:p w14:paraId="7840D527"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72</w:t>
            </w:r>
          </w:p>
        </w:tc>
        <w:tc>
          <w:tcPr>
            <w:tcW w:w="647" w:type="dxa"/>
            <w:shd w:val="clear" w:color="auto" w:fill="auto"/>
            <w:tcMar>
              <w:top w:w="100" w:type="dxa"/>
              <w:left w:w="100" w:type="dxa"/>
              <w:bottom w:w="100" w:type="dxa"/>
              <w:right w:w="100" w:type="dxa"/>
            </w:tcMar>
          </w:tcPr>
          <w:p w14:paraId="6A3E3DCA"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146</w:t>
            </w:r>
          </w:p>
        </w:tc>
        <w:tc>
          <w:tcPr>
            <w:tcW w:w="647" w:type="dxa"/>
            <w:shd w:val="clear" w:color="auto" w:fill="auto"/>
            <w:tcMar>
              <w:top w:w="100" w:type="dxa"/>
              <w:left w:w="100" w:type="dxa"/>
              <w:bottom w:w="100" w:type="dxa"/>
              <w:right w:w="100" w:type="dxa"/>
            </w:tcMar>
          </w:tcPr>
          <w:p w14:paraId="70D55BB3"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96</w:t>
            </w:r>
          </w:p>
        </w:tc>
        <w:tc>
          <w:tcPr>
            <w:tcW w:w="647" w:type="dxa"/>
            <w:shd w:val="clear" w:color="auto" w:fill="auto"/>
            <w:tcMar>
              <w:top w:w="100" w:type="dxa"/>
              <w:left w:w="100" w:type="dxa"/>
              <w:bottom w:w="100" w:type="dxa"/>
              <w:right w:w="100" w:type="dxa"/>
            </w:tcMar>
          </w:tcPr>
          <w:p w14:paraId="442BE2C1" w14:textId="77777777" w:rsidR="00872AE9" w:rsidRDefault="00872AE9" w:rsidP="00C92065">
            <w:pPr>
              <w:widowControl w:val="0"/>
              <w:spacing w:line="360" w:lineRule="auto"/>
              <w:ind w:left="720" w:hanging="720"/>
              <w:rPr>
                <w:rFonts w:ascii="Arial" w:eastAsia="Arial" w:hAnsi="Arial" w:cs="Arial"/>
                <w:sz w:val="22"/>
                <w:szCs w:val="22"/>
              </w:rPr>
            </w:pPr>
            <w:r>
              <w:rPr>
                <w:rFonts w:ascii="Arial" w:eastAsia="Arial" w:hAnsi="Arial" w:cs="Arial"/>
                <w:sz w:val="22"/>
                <w:szCs w:val="22"/>
              </w:rPr>
              <w:t>84</w:t>
            </w:r>
          </w:p>
        </w:tc>
      </w:tr>
    </w:tbl>
    <w:p w14:paraId="688B137F" w14:textId="77777777" w:rsidR="00872AE9" w:rsidRDefault="00872AE9" w:rsidP="00C92065">
      <w:pPr>
        <w:spacing w:line="360" w:lineRule="auto"/>
        <w:rPr>
          <w:rFonts w:ascii="Arial" w:eastAsia="Arial" w:hAnsi="Arial" w:cs="Arial"/>
          <w:color w:val="0000FF"/>
          <w:sz w:val="22"/>
          <w:szCs w:val="22"/>
          <w:u w:val="single"/>
        </w:rPr>
      </w:pPr>
    </w:p>
    <w:p w14:paraId="341B34AA" w14:textId="42611A45" w:rsidR="00872AE9" w:rsidRPr="0057458B" w:rsidRDefault="0057458B" w:rsidP="00C92065">
      <w:pPr>
        <w:spacing w:line="360" w:lineRule="auto"/>
        <w:rPr>
          <w:rFonts w:ascii="Arial" w:eastAsia="Arial" w:hAnsi="Arial" w:cs="Arial"/>
          <w:b/>
          <w:sz w:val="22"/>
          <w:szCs w:val="22"/>
        </w:rPr>
      </w:pPr>
      <w:r w:rsidRPr="0057458B">
        <w:rPr>
          <w:rFonts w:ascii="Arial" w:eastAsia="Arial" w:hAnsi="Arial" w:cs="Arial"/>
          <w:b/>
          <w:sz w:val="22"/>
          <w:szCs w:val="22"/>
        </w:rPr>
        <w:t>Data quality filtering</w:t>
      </w:r>
      <w:r>
        <w:rPr>
          <w:rFonts w:ascii="Arial" w:eastAsia="Arial" w:hAnsi="Arial" w:cs="Arial"/>
          <w:b/>
          <w:sz w:val="22"/>
          <w:szCs w:val="22"/>
        </w:rPr>
        <w:t>:</w:t>
      </w:r>
    </w:p>
    <w:p w14:paraId="4AE80576" w14:textId="77E5D633" w:rsidR="00590BA1" w:rsidRDefault="0057458B" w:rsidP="003E4FC1">
      <w:pPr>
        <w:spacing w:line="360" w:lineRule="auto"/>
        <w:jc w:val="both"/>
        <w:rPr>
          <w:rFonts w:ascii="Arial" w:eastAsia="Arial" w:hAnsi="Arial" w:cs="Arial"/>
          <w:sz w:val="22"/>
          <w:szCs w:val="22"/>
        </w:rPr>
      </w:pPr>
      <w:r w:rsidRPr="001009D7">
        <w:rPr>
          <w:rFonts w:ascii="Arial" w:eastAsia="Arial" w:hAnsi="Arial" w:cs="Arial"/>
          <w:b/>
          <w:bCs/>
          <w:iCs/>
          <w:sz w:val="22"/>
          <w:szCs w:val="22"/>
          <w:lang w:val="en-GB"/>
        </w:rPr>
        <w:t>Quality filtering of the cells.</w:t>
      </w:r>
      <w:r>
        <w:rPr>
          <w:rFonts w:ascii="Arial" w:eastAsia="Arial" w:hAnsi="Arial" w:cs="Arial"/>
          <w:b/>
          <w:bCs/>
          <w:iCs/>
          <w:sz w:val="22"/>
          <w:szCs w:val="22"/>
          <w:lang w:val="en-GB"/>
        </w:rPr>
        <w:t xml:space="preserve"> </w:t>
      </w:r>
      <w:r>
        <w:rPr>
          <w:rFonts w:ascii="Arial" w:eastAsia="Arial" w:hAnsi="Arial" w:cs="Arial"/>
          <w:bCs/>
          <w:iCs/>
          <w:sz w:val="22"/>
          <w:szCs w:val="22"/>
          <w:lang w:val="en-GB"/>
        </w:rPr>
        <w:t xml:space="preserve">Although </w:t>
      </w:r>
      <w:proofErr w:type="spellStart"/>
      <w:r>
        <w:rPr>
          <w:rFonts w:ascii="Arial" w:eastAsia="Arial" w:hAnsi="Arial" w:cs="Arial"/>
          <w:bCs/>
          <w:iCs/>
          <w:sz w:val="22"/>
          <w:szCs w:val="22"/>
          <w:lang w:val="en-GB"/>
        </w:rPr>
        <w:t>NanoString</w:t>
      </w:r>
      <w:proofErr w:type="spellEnd"/>
      <w:r w:rsidRPr="00F22631">
        <w:rPr>
          <w:rFonts w:ascii="Arial" w:eastAsia="Arial" w:hAnsi="Arial" w:cs="Arial"/>
          <w:i/>
          <w:sz w:val="22"/>
          <w:szCs w:val="22"/>
          <w:lang w:val="en-GB"/>
        </w:rPr>
        <w:t xml:space="preserve"> </w:t>
      </w:r>
      <w:proofErr w:type="spellStart"/>
      <w:r>
        <w:rPr>
          <w:rFonts w:ascii="Arial" w:eastAsia="Arial" w:hAnsi="Arial" w:cs="Arial"/>
          <w:sz w:val="22"/>
          <w:szCs w:val="22"/>
          <w:lang w:val="en-GB"/>
        </w:rPr>
        <w:t>nCounter</w:t>
      </w:r>
      <w:proofErr w:type="spellEnd"/>
      <w:r>
        <w:rPr>
          <w:rFonts w:ascii="Arial" w:eastAsia="Arial" w:hAnsi="Arial" w:cs="Arial"/>
          <w:sz w:val="22"/>
          <w:szCs w:val="22"/>
          <w:lang w:val="en-GB"/>
        </w:rPr>
        <w:t xml:space="preserve"> proved very effective, providing </w:t>
      </w:r>
      <w:r w:rsidR="00590BA1">
        <w:rPr>
          <w:rFonts w:ascii="Arial" w:eastAsia="Arial" w:hAnsi="Arial" w:cs="Arial"/>
          <w:sz w:val="22"/>
          <w:szCs w:val="22"/>
          <w:lang w:val="en-GB"/>
        </w:rPr>
        <w:t xml:space="preserve">quantitative expression data simultaneously </w:t>
      </w:r>
      <w:r>
        <w:rPr>
          <w:rFonts w:ascii="Arial" w:eastAsia="Arial" w:hAnsi="Arial" w:cs="Arial"/>
          <w:sz w:val="22"/>
          <w:szCs w:val="22"/>
          <w:lang w:val="en-GB"/>
        </w:rPr>
        <w:t>for a number of genes with a</w:t>
      </w:r>
      <w:r w:rsidR="002F7D70">
        <w:rPr>
          <w:rFonts w:ascii="Arial" w:eastAsia="Arial" w:hAnsi="Arial" w:cs="Arial"/>
          <w:sz w:val="22"/>
          <w:szCs w:val="22"/>
          <w:lang w:val="en-GB"/>
        </w:rPr>
        <w:t xml:space="preserve">n </w:t>
      </w:r>
      <w:r>
        <w:rPr>
          <w:rFonts w:ascii="Arial" w:eastAsia="Arial" w:hAnsi="Arial" w:cs="Arial"/>
          <w:sz w:val="22"/>
          <w:szCs w:val="22"/>
          <w:lang w:val="en-GB"/>
        </w:rPr>
        <w:t>acceptable rate of probe dropout measurements</w:t>
      </w:r>
      <w:r w:rsidR="002F7D70">
        <w:rPr>
          <w:rFonts w:ascii="Arial" w:eastAsia="Arial" w:hAnsi="Arial" w:cs="Arial"/>
          <w:sz w:val="22"/>
          <w:szCs w:val="22"/>
          <w:lang w:val="en-GB"/>
        </w:rPr>
        <w:t xml:space="preserve">, even </w:t>
      </w:r>
      <w:r w:rsidR="00590BA1">
        <w:rPr>
          <w:rFonts w:ascii="Arial" w:eastAsia="Arial" w:hAnsi="Arial" w:cs="Arial"/>
          <w:sz w:val="22"/>
          <w:szCs w:val="22"/>
          <w:lang w:val="en-GB"/>
        </w:rPr>
        <w:t xml:space="preserve">a </w:t>
      </w:r>
      <w:r w:rsidR="002F7D70">
        <w:rPr>
          <w:rFonts w:ascii="Arial" w:eastAsia="Arial" w:hAnsi="Arial" w:cs="Arial"/>
          <w:sz w:val="22"/>
          <w:szCs w:val="22"/>
          <w:lang w:val="en-GB"/>
        </w:rPr>
        <w:t>small admixture of poor-quality data result</w:t>
      </w:r>
      <w:r w:rsidR="00445224">
        <w:rPr>
          <w:rFonts w:ascii="Arial" w:eastAsia="Arial" w:hAnsi="Arial" w:cs="Arial"/>
          <w:sz w:val="22"/>
          <w:szCs w:val="22"/>
          <w:lang w:val="en-GB"/>
        </w:rPr>
        <w:t>ed</w:t>
      </w:r>
      <w:r w:rsidR="002F7D70">
        <w:rPr>
          <w:rFonts w:ascii="Arial" w:eastAsia="Arial" w:hAnsi="Arial" w:cs="Arial"/>
          <w:sz w:val="22"/>
          <w:szCs w:val="22"/>
          <w:lang w:val="en-GB"/>
        </w:rPr>
        <w:t xml:space="preserve"> in deterioration</w:t>
      </w:r>
      <w:r w:rsidR="00445224">
        <w:rPr>
          <w:rFonts w:ascii="Arial" w:eastAsia="Arial" w:hAnsi="Arial" w:cs="Arial"/>
          <w:sz w:val="22"/>
          <w:szCs w:val="22"/>
          <w:lang w:val="en-GB"/>
        </w:rPr>
        <w:t xml:space="preserve"> of data structure in the subsequent analysis, </w:t>
      </w:r>
      <w:proofErr w:type="spellStart"/>
      <w:r w:rsidR="00445224">
        <w:rPr>
          <w:rFonts w:ascii="Arial" w:eastAsia="Arial" w:hAnsi="Arial" w:cs="Arial"/>
          <w:sz w:val="22"/>
          <w:szCs w:val="22"/>
          <w:lang w:val="en-GB"/>
        </w:rPr>
        <w:t>includ</w:t>
      </w:r>
      <w:r w:rsidR="00590BA1">
        <w:rPr>
          <w:rFonts w:ascii="Arial" w:eastAsia="Arial" w:hAnsi="Arial" w:cs="Arial"/>
          <w:sz w:val="22"/>
          <w:szCs w:val="22"/>
        </w:rPr>
        <w:t>ing</w:t>
      </w:r>
      <w:proofErr w:type="spellEnd"/>
      <w:r w:rsidR="00445224">
        <w:rPr>
          <w:rFonts w:ascii="Arial" w:eastAsia="Arial" w:hAnsi="Arial" w:cs="Arial"/>
          <w:sz w:val="22"/>
          <w:szCs w:val="22"/>
          <w:lang w:val="en-GB"/>
        </w:rPr>
        <w:t xml:space="preserve"> poor cluster separation and irrelevant </w:t>
      </w:r>
      <w:proofErr w:type="spellStart"/>
      <w:r w:rsidR="00445224">
        <w:rPr>
          <w:rFonts w:ascii="Arial" w:eastAsia="Arial" w:hAnsi="Arial" w:cs="Arial"/>
          <w:sz w:val="22"/>
          <w:szCs w:val="22"/>
          <w:lang w:val="en-GB"/>
        </w:rPr>
        <w:t>pseudotime</w:t>
      </w:r>
      <w:proofErr w:type="spellEnd"/>
      <w:r w:rsidR="00445224">
        <w:rPr>
          <w:rFonts w:ascii="Arial" w:eastAsia="Arial" w:hAnsi="Arial" w:cs="Arial"/>
          <w:sz w:val="22"/>
          <w:szCs w:val="22"/>
          <w:lang w:val="en-GB"/>
        </w:rPr>
        <w:t xml:space="preserve"> trajectories</w:t>
      </w:r>
      <w:r w:rsidR="002F7D70">
        <w:rPr>
          <w:rFonts w:ascii="Arial" w:eastAsia="Arial" w:hAnsi="Arial" w:cs="Arial"/>
          <w:sz w:val="22"/>
          <w:szCs w:val="22"/>
          <w:lang w:val="en-GB"/>
        </w:rPr>
        <w:t xml:space="preserve">. Thus, we kept only the cells that passed a series of </w:t>
      </w:r>
      <w:r w:rsidR="00590BA1">
        <w:rPr>
          <w:rFonts w:ascii="Arial" w:eastAsia="Arial" w:hAnsi="Arial" w:cs="Arial"/>
          <w:sz w:val="22"/>
          <w:szCs w:val="22"/>
          <w:lang w:val="en-GB"/>
        </w:rPr>
        <w:t xml:space="preserve">rather strong </w:t>
      </w:r>
      <w:r w:rsidRPr="00F22631">
        <w:rPr>
          <w:rFonts w:ascii="Arial" w:eastAsia="Arial" w:hAnsi="Arial" w:cs="Arial"/>
          <w:sz w:val="22"/>
          <w:szCs w:val="22"/>
          <w:lang w:val="en-GB"/>
        </w:rPr>
        <w:t>filters</w:t>
      </w:r>
      <w:r>
        <w:rPr>
          <w:rFonts w:ascii="Arial" w:eastAsia="Arial" w:hAnsi="Arial" w:cs="Arial"/>
          <w:sz w:val="22"/>
          <w:szCs w:val="22"/>
          <w:lang w:val="en-GB"/>
        </w:rPr>
        <w:t xml:space="preserve"> </w:t>
      </w:r>
      <w:r w:rsidR="002F7D70">
        <w:rPr>
          <w:rFonts w:ascii="Arial" w:eastAsia="Arial" w:hAnsi="Arial" w:cs="Arial"/>
          <w:sz w:val="22"/>
          <w:szCs w:val="22"/>
          <w:lang w:val="en-GB"/>
        </w:rPr>
        <w:t xml:space="preserve">for gene expression </w:t>
      </w:r>
      <w:r w:rsidR="00590BA1">
        <w:rPr>
          <w:rFonts w:ascii="Arial" w:eastAsia="Arial" w:hAnsi="Arial" w:cs="Arial"/>
          <w:sz w:val="22"/>
          <w:szCs w:val="22"/>
          <w:lang w:val="en-GB"/>
        </w:rPr>
        <w:t xml:space="preserve">quality and </w:t>
      </w:r>
      <w:r w:rsidR="002F7D70">
        <w:rPr>
          <w:rFonts w:ascii="Arial" w:eastAsia="Arial" w:hAnsi="Arial" w:cs="Arial"/>
          <w:sz w:val="22"/>
          <w:szCs w:val="22"/>
          <w:lang w:val="en-GB"/>
        </w:rPr>
        <w:t xml:space="preserve">consistency. The results of </w:t>
      </w:r>
      <w:r w:rsidR="00590BA1">
        <w:rPr>
          <w:rFonts w:ascii="Arial" w:eastAsia="Arial" w:hAnsi="Arial" w:cs="Arial"/>
          <w:sz w:val="22"/>
          <w:szCs w:val="22"/>
          <w:lang w:val="en-GB"/>
        </w:rPr>
        <w:t>our quality control (QC)</w:t>
      </w:r>
      <w:r w:rsidR="002F7D70">
        <w:rPr>
          <w:rFonts w:ascii="Arial" w:eastAsia="Arial" w:hAnsi="Arial" w:cs="Arial"/>
          <w:sz w:val="22"/>
          <w:szCs w:val="22"/>
          <w:lang w:val="en-GB"/>
        </w:rPr>
        <w:t xml:space="preserve"> pipeline are summ</w:t>
      </w:r>
      <w:r w:rsidR="005571C2">
        <w:rPr>
          <w:rFonts w:ascii="Arial" w:eastAsia="Arial" w:hAnsi="Arial" w:cs="Arial"/>
          <w:sz w:val="22"/>
          <w:szCs w:val="22"/>
          <w:lang w:val="en-GB"/>
        </w:rPr>
        <w:t>aris</w:t>
      </w:r>
      <w:r w:rsidR="002F7D70">
        <w:rPr>
          <w:rFonts w:ascii="Arial" w:eastAsia="Arial" w:hAnsi="Arial" w:cs="Arial"/>
          <w:sz w:val="22"/>
          <w:szCs w:val="22"/>
          <w:lang w:val="en-GB"/>
        </w:rPr>
        <w:t xml:space="preserve">ed </w:t>
      </w:r>
      <w:r w:rsidR="00590BA1">
        <w:rPr>
          <w:rFonts w:ascii="Arial" w:eastAsia="Arial" w:hAnsi="Arial" w:cs="Arial"/>
          <w:sz w:val="22"/>
          <w:szCs w:val="22"/>
          <w:lang w:val="en-GB"/>
        </w:rPr>
        <w:t xml:space="preserve">in </w:t>
      </w:r>
      <w:r w:rsidR="002F7D70">
        <w:rPr>
          <w:rFonts w:ascii="Arial" w:eastAsia="Arial" w:hAnsi="Arial" w:cs="Arial"/>
          <w:sz w:val="22"/>
          <w:szCs w:val="22"/>
        </w:rPr>
        <w:t>Supplementary Figure 1.</w:t>
      </w:r>
      <w:r w:rsidR="00EA3256">
        <w:rPr>
          <w:rFonts w:ascii="Arial" w:eastAsia="Arial" w:hAnsi="Arial" w:cs="Arial"/>
          <w:sz w:val="22"/>
          <w:szCs w:val="22"/>
        </w:rPr>
        <w:t xml:space="preserve"> </w:t>
      </w:r>
    </w:p>
    <w:p w14:paraId="24200A50" w14:textId="77777777" w:rsidR="003B54FC" w:rsidRDefault="003B54FC" w:rsidP="003E4FC1">
      <w:pPr>
        <w:spacing w:line="360" w:lineRule="auto"/>
        <w:jc w:val="both"/>
        <w:rPr>
          <w:rFonts w:ascii="Arial" w:eastAsia="Arial" w:hAnsi="Arial" w:cs="Arial"/>
          <w:sz w:val="22"/>
          <w:szCs w:val="22"/>
        </w:rPr>
      </w:pPr>
    </w:p>
    <w:p w14:paraId="5E3600B4" w14:textId="172FE990" w:rsidR="00EA3256" w:rsidRDefault="00590BA1" w:rsidP="003E4FC1">
      <w:pPr>
        <w:spacing w:line="360" w:lineRule="auto"/>
        <w:jc w:val="both"/>
        <w:rPr>
          <w:rFonts w:ascii="Arial" w:eastAsia="Arial" w:hAnsi="Arial" w:cs="Arial"/>
          <w:sz w:val="22"/>
          <w:szCs w:val="22"/>
        </w:rPr>
      </w:pPr>
      <w:r w:rsidRPr="003B54FC">
        <w:rPr>
          <w:rFonts w:ascii="Arial" w:eastAsia="Arial" w:hAnsi="Arial" w:cs="Arial"/>
          <w:b/>
          <w:sz w:val="22"/>
          <w:szCs w:val="22"/>
        </w:rPr>
        <w:t>Our</w:t>
      </w:r>
      <w:r w:rsidR="00EA3256" w:rsidRPr="003B54FC">
        <w:rPr>
          <w:rFonts w:ascii="Arial" w:eastAsia="Arial" w:hAnsi="Arial" w:cs="Arial"/>
          <w:b/>
          <w:sz w:val="22"/>
          <w:szCs w:val="22"/>
        </w:rPr>
        <w:t xml:space="preserve"> QC pipeline included the following stages</w:t>
      </w:r>
      <w:r w:rsidR="00EA3256">
        <w:rPr>
          <w:rFonts w:ascii="Arial" w:eastAsia="Arial" w:hAnsi="Arial" w:cs="Arial"/>
          <w:sz w:val="22"/>
          <w:szCs w:val="22"/>
        </w:rPr>
        <w:t>:</w:t>
      </w:r>
    </w:p>
    <w:p w14:paraId="69F9B508" w14:textId="77777777" w:rsidR="00CF23CC" w:rsidRDefault="00EA3256" w:rsidP="00C92065">
      <w:pPr>
        <w:spacing w:line="360" w:lineRule="auto"/>
        <w:rPr>
          <w:rFonts w:ascii="Arial" w:eastAsia="Arial" w:hAnsi="Arial" w:cs="Arial"/>
          <w:sz w:val="22"/>
          <w:szCs w:val="22"/>
          <w:lang w:val="en-GB"/>
        </w:rPr>
      </w:pPr>
      <w:r w:rsidRPr="00EA3256">
        <w:rPr>
          <w:rFonts w:ascii="Arial" w:eastAsia="Arial" w:hAnsi="Arial" w:cs="Arial"/>
          <w:i/>
          <w:sz w:val="22"/>
          <w:szCs w:val="22"/>
          <w:lang w:val="en-GB"/>
        </w:rPr>
        <w:t>R</w:t>
      </w:r>
      <w:r w:rsidR="0057458B" w:rsidRPr="00EA3256">
        <w:rPr>
          <w:rFonts w:ascii="Arial" w:eastAsia="Arial" w:hAnsi="Arial" w:cs="Arial"/>
          <w:i/>
          <w:sz w:val="22"/>
          <w:szCs w:val="22"/>
          <w:lang w:val="en-GB"/>
        </w:rPr>
        <w:t>emoving cells with high counts at internal negative control probes</w:t>
      </w:r>
      <w:r>
        <w:rPr>
          <w:rFonts w:ascii="Arial" w:eastAsia="Arial" w:hAnsi="Arial" w:cs="Arial"/>
          <w:sz w:val="22"/>
          <w:szCs w:val="22"/>
          <w:lang w:val="en-GB"/>
        </w:rPr>
        <w:t xml:space="preserve">. There are </w:t>
      </w:r>
      <w:r w:rsidR="0090651D">
        <w:rPr>
          <w:rFonts w:ascii="Arial" w:eastAsia="Arial" w:hAnsi="Arial" w:cs="Arial"/>
          <w:sz w:val="22"/>
          <w:szCs w:val="22"/>
          <w:lang w:val="en-GB"/>
        </w:rPr>
        <w:t>8</w:t>
      </w:r>
      <w:r>
        <w:rPr>
          <w:rFonts w:ascii="Arial" w:eastAsia="Arial" w:hAnsi="Arial" w:cs="Arial"/>
          <w:sz w:val="22"/>
          <w:szCs w:val="22"/>
          <w:lang w:val="en-GB"/>
        </w:rPr>
        <w:t xml:space="preserve"> negative control probes. We </w:t>
      </w:r>
      <w:r w:rsidR="0090651D">
        <w:rPr>
          <w:rFonts w:ascii="Arial" w:eastAsia="Arial" w:hAnsi="Arial" w:cs="Arial"/>
          <w:sz w:val="22"/>
          <w:szCs w:val="22"/>
          <w:lang w:val="en-GB"/>
        </w:rPr>
        <w:t>summed the negative probe counts and remove top 3% of the cells</w:t>
      </w:r>
      <w:r w:rsidR="00CF23CC">
        <w:rPr>
          <w:rFonts w:ascii="Arial" w:eastAsia="Arial" w:hAnsi="Arial" w:cs="Arial"/>
          <w:sz w:val="22"/>
          <w:szCs w:val="22"/>
          <w:lang w:val="en-GB"/>
        </w:rPr>
        <w:t xml:space="preserve"> (Supplementary Figure 1A)</w:t>
      </w:r>
      <w:r w:rsidR="0090651D">
        <w:rPr>
          <w:rFonts w:ascii="Arial" w:eastAsia="Arial" w:hAnsi="Arial" w:cs="Arial"/>
          <w:sz w:val="22"/>
          <w:szCs w:val="22"/>
          <w:lang w:val="en-GB"/>
        </w:rPr>
        <w:t>.</w:t>
      </w:r>
    </w:p>
    <w:p w14:paraId="748649FF" w14:textId="7ED52D48" w:rsidR="0090651D" w:rsidRDefault="0090651D" w:rsidP="00590BA1">
      <w:pPr>
        <w:spacing w:line="360" w:lineRule="auto"/>
        <w:jc w:val="both"/>
        <w:rPr>
          <w:rFonts w:ascii="Arial" w:eastAsia="Arial" w:hAnsi="Arial" w:cs="Arial"/>
          <w:sz w:val="22"/>
          <w:szCs w:val="22"/>
          <w:lang w:val="en-GB"/>
        </w:rPr>
      </w:pPr>
      <w:r w:rsidRPr="0090651D">
        <w:rPr>
          <w:rFonts w:ascii="Arial" w:eastAsia="Arial" w:hAnsi="Arial" w:cs="Arial"/>
          <w:i/>
          <w:sz w:val="22"/>
          <w:szCs w:val="22"/>
          <w:lang w:val="en-GB"/>
        </w:rPr>
        <w:t>R</w:t>
      </w:r>
      <w:r w:rsidR="0057458B" w:rsidRPr="0090651D">
        <w:rPr>
          <w:rFonts w:ascii="Arial" w:eastAsia="Arial" w:hAnsi="Arial" w:cs="Arial"/>
          <w:i/>
          <w:sz w:val="22"/>
          <w:szCs w:val="22"/>
          <w:lang w:val="en-GB"/>
        </w:rPr>
        <w:t xml:space="preserve">emoving cells with poor agreement between measured and test concentration </w:t>
      </w:r>
      <w:r w:rsidR="00725D53">
        <w:rPr>
          <w:rFonts w:ascii="Arial" w:eastAsia="Arial" w:hAnsi="Arial" w:cs="Arial"/>
          <w:i/>
          <w:sz w:val="22"/>
          <w:szCs w:val="22"/>
          <w:lang w:val="en-GB"/>
        </w:rPr>
        <w:t>for</w:t>
      </w:r>
      <w:r w:rsidR="00725D53" w:rsidRPr="0090651D">
        <w:rPr>
          <w:rFonts w:ascii="Arial" w:eastAsia="Arial" w:hAnsi="Arial" w:cs="Arial"/>
          <w:i/>
          <w:sz w:val="22"/>
          <w:szCs w:val="22"/>
          <w:lang w:val="en-GB"/>
        </w:rPr>
        <w:t xml:space="preserve"> </w:t>
      </w:r>
      <w:r w:rsidR="0057458B" w:rsidRPr="0090651D">
        <w:rPr>
          <w:rFonts w:ascii="Arial" w:eastAsia="Arial" w:hAnsi="Arial" w:cs="Arial"/>
          <w:i/>
          <w:sz w:val="22"/>
          <w:szCs w:val="22"/>
          <w:lang w:val="en-GB"/>
        </w:rPr>
        <w:t>internal positive control probes</w:t>
      </w:r>
      <w:r>
        <w:rPr>
          <w:rFonts w:ascii="Arial" w:eastAsia="Arial" w:hAnsi="Arial" w:cs="Arial"/>
          <w:sz w:val="22"/>
          <w:szCs w:val="22"/>
          <w:lang w:val="en-GB"/>
        </w:rPr>
        <w:t xml:space="preserve">. </w:t>
      </w:r>
      <w:r w:rsidR="0057458B" w:rsidRPr="001009D7">
        <w:rPr>
          <w:rFonts w:ascii="Arial" w:eastAsia="Arial" w:hAnsi="Arial" w:cs="Arial"/>
          <w:sz w:val="22"/>
          <w:szCs w:val="22"/>
          <w:lang w:val="en-GB"/>
        </w:rPr>
        <w:t xml:space="preserve"> </w:t>
      </w:r>
      <w:r>
        <w:rPr>
          <w:rFonts w:ascii="Arial" w:eastAsia="Arial" w:hAnsi="Arial" w:cs="Arial"/>
          <w:sz w:val="22"/>
          <w:szCs w:val="22"/>
          <w:lang w:val="en-GB"/>
        </w:rPr>
        <w:t>There are 6 positive control probes with concentration</w:t>
      </w:r>
      <w:r w:rsidR="00590BA1">
        <w:rPr>
          <w:rFonts w:ascii="Arial" w:eastAsia="Arial" w:hAnsi="Arial" w:cs="Arial"/>
          <w:sz w:val="22"/>
          <w:szCs w:val="22"/>
          <w:lang w:val="en-GB"/>
        </w:rPr>
        <w:t>s</w:t>
      </w:r>
      <w:r>
        <w:rPr>
          <w:rFonts w:ascii="Arial" w:eastAsia="Arial" w:hAnsi="Arial" w:cs="Arial"/>
          <w:sz w:val="22"/>
          <w:szCs w:val="22"/>
          <w:lang w:val="en-GB"/>
        </w:rPr>
        <w:t xml:space="preserve"> </w:t>
      </w:r>
      <w:r w:rsidR="00590BA1">
        <w:rPr>
          <w:rFonts w:ascii="Arial" w:eastAsia="Arial" w:hAnsi="Arial" w:cs="Arial"/>
          <w:sz w:val="22"/>
          <w:szCs w:val="22"/>
          <w:lang w:val="en-GB"/>
        </w:rPr>
        <w:t>decreasing as results of four-fold</w:t>
      </w:r>
      <w:r>
        <w:rPr>
          <w:rFonts w:ascii="Arial" w:eastAsia="Arial" w:hAnsi="Arial" w:cs="Arial"/>
          <w:sz w:val="22"/>
          <w:szCs w:val="22"/>
          <w:lang w:val="en-GB"/>
        </w:rPr>
        <w:t xml:space="preserve"> </w:t>
      </w:r>
      <w:r w:rsidR="00590BA1">
        <w:rPr>
          <w:rFonts w:ascii="Arial" w:eastAsia="Arial" w:hAnsi="Arial" w:cs="Arial"/>
          <w:sz w:val="22"/>
          <w:szCs w:val="22"/>
          <w:lang w:val="en-GB"/>
        </w:rPr>
        <w:t xml:space="preserve">dilution </w:t>
      </w:r>
      <w:r>
        <w:rPr>
          <w:rFonts w:ascii="Arial" w:eastAsia="Arial" w:hAnsi="Arial" w:cs="Arial"/>
          <w:sz w:val="22"/>
          <w:szCs w:val="22"/>
          <w:lang w:val="en-GB"/>
        </w:rPr>
        <w:t>(</w:t>
      </w:r>
      <w:r w:rsidRPr="00824112">
        <w:rPr>
          <w:rFonts w:ascii="Arial" w:eastAsia="Arial" w:hAnsi="Arial" w:cs="Arial"/>
          <w:sz w:val="22"/>
          <w:szCs w:val="22"/>
          <w:lang w:val="en-GB"/>
        </w:rPr>
        <w:t>128</w:t>
      </w:r>
      <w:r>
        <w:rPr>
          <w:rFonts w:ascii="Arial" w:eastAsia="Arial" w:hAnsi="Arial" w:cs="Arial"/>
          <w:sz w:val="22"/>
          <w:szCs w:val="22"/>
          <w:lang w:val="en-GB"/>
        </w:rPr>
        <w:t xml:space="preserve">, </w:t>
      </w:r>
      <w:r w:rsidRPr="00824112">
        <w:rPr>
          <w:rFonts w:ascii="Arial" w:eastAsia="Arial" w:hAnsi="Arial" w:cs="Arial"/>
          <w:sz w:val="22"/>
          <w:szCs w:val="22"/>
          <w:lang w:val="en-GB"/>
        </w:rPr>
        <w:t>32</w:t>
      </w:r>
      <w:r>
        <w:rPr>
          <w:rFonts w:ascii="Arial" w:eastAsia="Arial" w:hAnsi="Arial" w:cs="Arial"/>
          <w:sz w:val="22"/>
          <w:szCs w:val="22"/>
          <w:lang w:val="en-GB"/>
        </w:rPr>
        <w:t xml:space="preserve">, </w:t>
      </w:r>
      <w:r w:rsidRPr="00824112">
        <w:rPr>
          <w:rFonts w:ascii="Arial" w:eastAsia="Arial" w:hAnsi="Arial" w:cs="Arial"/>
          <w:sz w:val="22"/>
          <w:szCs w:val="22"/>
          <w:lang w:val="en-GB"/>
        </w:rPr>
        <w:t>8</w:t>
      </w:r>
      <w:r>
        <w:rPr>
          <w:rFonts w:ascii="Arial" w:eastAsia="Arial" w:hAnsi="Arial" w:cs="Arial"/>
          <w:sz w:val="22"/>
          <w:szCs w:val="22"/>
          <w:lang w:val="en-GB"/>
        </w:rPr>
        <w:t xml:space="preserve">, </w:t>
      </w:r>
      <w:r w:rsidRPr="00824112">
        <w:rPr>
          <w:rFonts w:ascii="Arial" w:eastAsia="Arial" w:hAnsi="Arial" w:cs="Arial"/>
          <w:sz w:val="22"/>
          <w:szCs w:val="22"/>
          <w:lang w:val="en-GB"/>
        </w:rPr>
        <w:t>2</w:t>
      </w:r>
      <w:r>
        <w:rPr>
          <w:rFonts w:ascii="Arial" w:eastAsia="Arial" w:hAnsi="Arial" w:cs="Arial"/>
          <w:sz w:val="22"/>
          <w:szCs w:val="22"/>
          <w:lang w:val="en-GB"/>
        </w:rPr>
        <w:t xml:space="preserve">, </w:t>
      </w:r>
      <w:r w:rsidRPr="00824112">
        <w:rPr>
          <w:rFonts w:ascii="Arial" w:eastAsia="Arial" w:hAnsi="Arial" w:cs="Arial"/>
          <w:sz w:val="22"/>
          <w:szCs w:val="22"/>
          <w:lang w:val="en-GB"/>
        </w:rPr>
        <w:t>0.5</w:t>
      </w:r>
      <w:r>
        <w:rPr>
          <w:rFonts w:ascii="Arial" w:eastAsia="Arial" w:hAnsi="Arial" w:cs="Arial"/>
          <w:sz w:val="22"/>
          <w:szCs w:val="22"/>
          <w:lang w:val="en-GB"/>
        </w:rPr>
        <w:t xml:space="preserve"> and </w:t>
      </w:r>
      <w:r w:rsidRPr="00824112">
        <w:rPr>
          <w:rFonts w:ascii="Arial" w:eastAsia="Arial" w:hAnsi="Arial" w:cs="Arial"/>
          <w:sz w:val="22"/>
          <w:szCs w:val="22"/>
          <w:lang w:val="en-GB"/>
        </w:rPr>
        <w:t xml:space="preserve">0.125 </w:t>
      </w:r>
      <w:proofErr w:type="spellStart"/>
      <w:r>
        <w:rPr>
          <w:rFonts w:ascii="Arial" w:eastAsia="Arial" w:hAnsi="Arial" w:cs="Arial"/>
          <w:sz w:val="22"/>
          <w:szCs w:val="22"/>
          <w:lang w:val="en-GB"/>
        </w:rPr>
        <w:t>fM</w:t>
      </w:r>
      <w:proofErr w:type="spellEnd"/>
      <w:r>
        <w:rPr>
          <w:rFonts w:ascii="Arial" w:eastAsia="Arial" w:hAnsi="Arial" w:cs="Arial"/>
          <w:sz w:val="22"/>
          <w:szCs w:val="22"/>
          <w:lang w:val="en-GB"/>
        </w:rPr>
        <w:t xml:space="preserve">). In most of the cells </w:t>
      </w:r>
      <w:r w:rsidR="00590BA1">
        <w:rPr>
          <w:rFonts w:ascii="Arial" w:eastAsia="Arial" w:hAnsi="Arial" w:cs="Arial"/>
          <w:sz w:val="22"/>
          <w:szCs w:val="22"/>
          <w:lang w:val="en-GB"/>
        </w:rPr>
        <w:t xml:space="preserve">positive probe </w:t>
      </w:r>
      <w:r>
        <w:rPr>
          <w:rFonts w:ascii="Arial" w:eastAsia="Arial" w:hAnsi="Arial" w:cs="Arial"/>
          <w:sz w:val="22"/>
          <w:szCs w:val="22"/>
          <w:lang w:val="en-GB"/>
        </w:rPr>
        <w:t xml:space="preserve">counts nicely followed </w:t>
      </w:r>
      <w:r w:rsidR="00590BA1">
        <w:rPr>
          <w:rFonts w:ascii="Arial" w:eastAsia="Arial" w:hAnsi="Arial" w:cs="Arial"/>
          <w:sz w:val="22"/>
          <w:szCs w:val="22"/>
          <w:lang w:val="en-GB"/>
        </w:rPr>
        <w:t>a</w:t>
      </w:r>
      <w:r>
        <w:rPr>
          <w:rFonts w:ascii="Arial" w:eastAsia="Arial" w:hAnsi="Arial" w:cs="Arial"/>
          <w:sz w:val="22"/>
          <w:szCs w:val="22"/>
          <w:lang w:val="en-GB"/>
        </w:rPr>
        <w:t xml:space="preserve"> </w:t>
      </w:r>
      <w:r w:rsidR="00590BA1">
        <w:rPr>
          <w:rFonts w:ascii="Arial" w:eastAsia="Arial" w:hAnsi="Arial" w:cs="Arial"/>
          <w:sz w:val="22"/>
          <w:szCs w:val="22"/>
          <w:lang w:val="en-GB"/>
        </w:rPr>
        <w:t xml:space="preserve">similar </w:t>
      </w:r>
      <w:r>
        <w:rPr>
          <w:rFonts w:ascii="Arial" w:eastAsia="Arial" w:hAnsi="Arial" w:cs="Arial"/>
          <w:sz w:val="22"/>
          <w:szCs w:val="22"/>
          <w:lang w:val="en-GB"/>
        </w:rPr>
        <w:t xml:space="preserve">exponential law. We used logarithms of probe concentrations as predictors and calculated the regression slope of log-counts. We discarded </w:t>
      </w:r>
      <w:r w:rsidR="00725D53">
        <w:rPr>
          <w:rFonts w:ascii="Arial" w:eastAsia="Arial" w:hAnsi="Arial" w:cs="Arial"/>
          <w:sz w:val="22"/>
          <w:szCs w:val="22"/>
          <w:lang w:val="en-GB"/>
        </w:rPr>
        <w:t xml:space="preserve">outlying </w:t>
      </w:r>
      <w:r w:rsidR="00AA301C" w:rsidRPr="00AA301C">
        <w:rPr>
          <w:rFonts w:ascii="Arial" w:eastAsia="Arial" w:hAnsi="Arial" w:cs="Arial"/>
          <w:sz w:val="22"/>
          <w:szCs w:val="22"/>
        </w:rPr>
        <w:t>1</w:t>
      </w:r>
      <w:r>
        <w:rPr>
          <w:rFonts w:ascii="Arial" w:eastAsia="Arial" w:hAnsi="Arial" w:cs="Arial"/>
          <w:sz w:val="22"/>
          <w:szCs w:val="22"/>
          <w:lang w:val="en-GB"/>
        </w:rPr>
        <w:t>% cells at</w:t>
      </w:r>
      <w:r w:rsidR="00725D53">
        <w:rPr>
          <w:rFonts w:ascii="Arial" w:eastAsia="Arial" w:hAnsi="Arial" w:cs="Arial"/>
          <w:sz w:val="22"/>
          <w:szCs w:val="22"/>
          <w:lang w:val="en-GB"/>
        </w:rPr>
        <w:t xml:space="preserve"> each of</w:t>
      </w:r>
      <w:r>
        <w:rPr>
          <w:rFonts w:ascii="Arial" w:eastAsia="Arial" w:hAnsi="Arial" w:cs="Arial"/>
          <w:sz w:val="22"/>
          <w:szCs w:val="22"/>
          <w:lang w:val="en-GB"/>
        </w:rPr>
        <w:t xml:space="preserve"> the top and bottom</w:t>
      </w:r>
      <w:r w:rsidR="008D0C32">
        <w:rPr>
          <w:rFonts w:ascii="Arial" w:eastAsia="Arial" w:hAnsi="Arial" w:cs="Arial"/>
          <w:sz w:val="22"/>
          <w:szCs w:val="22"/>
          <w:lang w:val="en-GB"/>
        </w:rPr>
        <w:t xml:space="preserve"> (Supplementary Figure 1</w:t>
      </w:r>
      <w:r w:rsidR="00CF23CC">
        <w:rPr>
          <w:rFonts w:ascii="Arial" w:eastAsia="Arial" w:hAnsi="Arial" w:cs="Arial"/>
          <w:sz w:val="22"/>
          <w:szCs w:val="22"/>
          <w:lang w:val="en-GB"/>
        </w:rPr>
        <w:t>B</w:t>
      </w:r>
      <w:r w:rsidR="008D0C32">
        <w:rPr>
          <w:rFonts w:ascii="Arial" w:eastAsia="Arial" w:hAnsi="Arial" w:cs="Arial"/>
          <w:sz w:val="22"/>
          <w:szCs w:val="22"/>
          <w:lang w:val="en-GB"/>
        </w:rPr>
        <w:t>)</w:t>
      </w:r>
      <w:r>
        <w:rPr>
          <w:rFonts w:ascii="Arial" w:eastAsia="Arial" w:hAnsi="Arial" w:cs="Arial"/>
          <w:sz w:val="22"/>
          <w:szCs w:val="22"/>
          <w:lang w:val="en-GB"/>
        </w:rPr>
        <w:t xml:space="preserve">. </w:t>
      </w:r>
    </w:p>
    <w:p w14:paraId="597B66A5" w14:textId="6E356CF6" w:rsidR="005F3D1F" w:rsidRDefault="0090651D" w:rsidP="00A02DC8">
      <w:pPr>
        <w:spacing w:line="360" w:lineRule="auto"/>
        <w:jc w:val="both"/>
        <w:rPr>
          <w:rFonts w:ascii="Arial" w:eastAsia="Arial" w:hAnsi="Arial" w:cs="Arial"/>
          <w:sz w:val="22"/>
          <w:szCs w:val="22"/>
        </w:rPr>
      </w:pPr>
      <w:r w:rsidRPr="0090651D">
        <w:rPr>
          <w:rFonts w:ascii="Arial" w:eastAsia="Arial" w:hAnsi="Arial" w:cs="Arial"/>
          <w:i/>
          <w:sz w:val="22"/>
          <w:szCs w:val="22"/>
          <w:lang w:val="en-GB"/>
        </w:rPr>
        <w:t>R</w:t>
      </w:r>
      <w:r w:rsidR="0057458B" w:rsidRPr="0090651D">
        <w:rPr>
          <w:rFonts w:ascii="Arial" w:eastAsia="Arial" w:hAnsi="Arial" w:cs="Arial"/>
          <w:i/>
          <w:sz w:val="22"/>
          <w:szCs w:val="22"/>
          <w:lang w:val="en-GB"/>
        </w:rPr>
        <w:t>emoving cells with poor agreement between external spike-in (kanamycin) and internal (rpl13 housekeeping gene) control probes</w:t>
      </w:r>
      <w:r w:rsidR="00E01D05" w:rsidRPr="00E01D05">
        <w:rPr>
          <w:rFonts w:ascii="Arial" w:eastAsia="Arial" w:hAnsi="Arial" w:cs="Arial"/>
          <w:sz w:val="22"/>
          <w:szCs w:val="22"/>
        </w:rPr>
        <w:t xml:space="preserve">. </w:t>
      </w:r>
      <w:r w:rsidR="00E01D05">
        <w:rPr>
          <w:rFonts w:ascii="Arial" w:eastAsia="Arial" w:hAnsi="Arial" w:cs="Arial"/>
          <w:sz w:val="22"/>
          <w:szCs w:val="22"/>
        </w:rPr>
        <w:t>We used one external spike-in control (kanamycin) and one internal control (</w:t>
      </w:r>
      <w:r w:rsidR="00E01D05" w:rsidRPr="00E01D05">
        <w:rPr>
          <w:rFonts w:ascii="Arial" w:eastAsia="Arial" w:hAnsi="Arial" w:cs="Arial"/>
          <w:i/>
          <w:sz w:val="22"/>
          <w:szCs w:val="22"/>
        </w:rPr>
        <w:t>rpl13</w:t>
      </w:r>
      <w:r w:rsidR="00E01D05">
        <w:rPr>
          <w:rFonts w:ascii="Arial" w:eastAsia="Arial" w:hAnsi="Arial" w:cs="Arial"/>
          <w:sz w:val="22"/>
          <w:szCs w:val="22"/>
        </w:rPr>
        <w:t xml:space="preserve"> housekeeping gene). </w:t>
      </w:r>
      <w:r w:rsidR="00A02DC8">
        <w:rPr>
          <w:rFonts w:ascii="Arial" w:eastAsia="Arial" w:hAnsi="Arial" w:cs="Arial"/>
          <w:sz w:val="22"/>
          <w:szCs w:val="22"/>
        </w:rPr>
        <w:t>In the following analysis w</w:t>
      </w:r>
      <w:r w:rsidR="00361DBC">
        <w:rPr>
          <w:rFonts w:ascii="Arial" w:eastAsia="Arial" w:hAnsi="Arial" w:cs="Arial"/>
          <w:sz w:val="22"/>
          <w:szCs w:val="22"/>
        </w:rPr>
        <w:t xml:space="preserve">e used the </w:t>
      </w:r>
      <w:r w:rsidR="00EA6F6E">
        <w:rPr>
          <w:rFonts w:ascii="Arial" w:eastAsia="Arial" w:hAnsi="Arial" w:cs="Arial"/>
          <w:sz w:val="22"/>
          <w:szCs w:val="22"/>
        </w:rPr>
        <w:t>sum</w:t>
      </w:r>
      <w:r w:rsidR="00361DBC">
        <w:rPr>
          <w:rFonts w:ascii="Arial" w:eastAsia="Arial" w:hAnsi="Arial" w:cs="Arial"/>
          <w:sz w:val="22"/>
          <w:szCs w:val="22"/>
        </w:rPr>
        <w:t xml:space="preserve"> of </w:t>
      </w:r>
      <w:r w:rsidR="00E66580" w:rsidRPr="00E66580">
        <w:rPr>
          <w:rFonts w:ascii="Arial" w:eastAsia="Arial" w:hAnsi="Arial" w:cs="Arial"/>
          <w:i/>
          <w:sz w:val="22"/>
          <w:szCs w:val="22"/>
        </w:rPr>
        <w:t>rpl13</w:t>
      </w:r>
      <w:r w:rsidR="00E66580">
        <w:rPr>
          <w:rFonts w:ascii="Arial" w:eastAsia="Arial" w:hAnsi="Arial" w:cs="Arial"/>
          <w:sz w:val="22"/>
          <w:szCs w:val="22"/>
        </w:rPr>
        <w:t xml:space="preserve"> and </w:t>
      </w:r>
      <w:r w:rsidR="00E66580" w:rsidRPr="00E66580">
        <w:rPr>
          <w:rFonts w:ascii="Arial" w:eastAsia="Arial" w:hAnsi="Arial" w:cs="Arial"/>
          <w:i/>
          <w:sz w:val="22"/>
          <w:szCs w:val="22"/>
        </w:rPr>
        <w:t>kanamycin</w:t>
      </w:r>
      <w:r w:rsidR="00E66580">
        <w:rPr>
          <w:rFonts w:ascii="Arial" w:eastAsia="Arial" w:hAnsi="Arial" w:cs="Arial"/>
          <w:sz w:val="22"/>
          <w:szCs w:val="22"/>
        </w:rPr>
        <w:t xml:space="preserve"> </w:t>
      </w:r>
      <w:r w:rsidR="00361DBC">
        <w:rPr>
          <w:rFonts w:ascii="Arial" w:eastAsia="Arial" w:hAnsi="Arial" w:cs="Arial"/>
          <w:sz w:val="22"/>
          <w:szCs w:val="22"/>
        </w:rPr>
        <w:t xml:space="preserve">probes for normalization of all gene probes, so </w:t>
      </w:r>
      <w:r w:rsidR="00E66580">
        <w:rPr>
          <w:rFonts w:ascii="Arial" w:eastAsia="Arial" w:hAnsi="Arial" w:cs="Arial"/>
          <w:sz w:val="22"/>
          <w:szCs w:val="22"/>
        </w:rPr>
        <w:t xml:space="preserve">any inconsistency in the values of these two probes seriously affected </w:t>
      </w:r>
      <w:r w:rsidR="00A02DC8">
        <w:rPr>
          <w:rFonts w:ascii="Arial" w:eastAsia="Arial" w:hAnsi="Arial" w:cs="Arial"/>
          <w:sz w:val="22"/>
          <w:szCs w:val="22"/>
        </w:rPr>
        <w:t xml:space="preserve">normalized </w:t>
      </w:r>
      <w:r w:rsidR="00E66580">
        <w:rPr>
          <w:rFonts w:ascii="Arial" w:eastAsia="Arial" w:hAnsi="Arial" w:cs="Arial"/>
          <w:sz w:val="22"/>
          <w:szCs w:val="22"/>
        </w:rPr>
        <w:t>data consistency. We removed all the cells with disagreeing values of these probes</w:t>
      </w:r>
      <w:r w:rsidR="00725D53">
        <w:rPr>
          <w:rFonts w:ascii="Arial" w:eastAsia="Arial" w:hAnsi="Arial" w:cs="Arial"/>
          <w:sz w:val="22"/>
          <w:szCs w:val="22"/>
        </w:rPr>
        <w:t>, which</w:t>
      </w:r>
      <w:r w:rsidR="00E66580">
        <w:rPr>
          <w:rFonts w:ascii="Arial" w:eastAsia="Arial" w:hAnsi="Arial" w:cs="Arial"/>
          <w:sz w:val="22"/>
          <w:szCs w:val="22"/>
        </w:rPr>
        <w:t xml:space="preserve"> </w:t>
      </w:r>
      <w:r w:rsidR="00A02DC8">
        <w:rPr>
          <w:rFonts w:ascii="Arial" w:eastAsia="Arial" w:hAnsi="Arial" w:cs="Arial"/>
          <w:sz w:val="22"/>
          <w:szCs w:val="22"/>
        </w:rPr>
        <w:t xml:space="preserve">often </w:t>
      </w:r>
      <w:r w:rsidR="00725D53">
        <w:rPr>
          <w:rFonts w:ascii="Arial" w:eastAsia="Arial" w:hAnsi="Arial" w:cs="Arial"/>
          <w:sz w:val="22"/>
          <w:szCs w:val="22"/>
        </w:rPr>
        <w:t>resulted from</w:t>
      </w:r>
      <w:r w:rsidR="00A02DC8">
        <w:rPr>
          <w:rFonts w:ascii="Arial" w:eastAsia="Arial" w:hAnsi="Arial" w:cs="Arial"/>
          <w:sz w:val="22"/>
          <w:szCs w:val="22"/>
        </w:rPr>
        <w:t xml:space="preserve"> </w:t>
      </w:r>
      <w:r w:rsidR="00E66580">
        <w:rPr>
          <w:rFonts w:ascii="Arial" w:eastAsia="Arial" w:hAnsi="Arial" w:cs="Arial"/>
          <w:sz w:val="22"/>
          <w:szCs w:val="22"/>
        </w:rPr>
        <w:t xml:space="preserve">dropouts at one of </w:t>
      </w:r>
      <w:r w:rsidR="00A02DC8">
        <w:rPr>
          <w:rFonts w:ascii="Arial" w:eastAsia="Arial" w:hAnsi="Arial" w:cs="Arial"/>
          <w:sz w:val="22"/>
          <w:szCs w:val="22"/>
        </w:rPr>
        <w:t>t</w:t>
      </w:r>
      <w:r w:rsidR="00725D53">
        <w:rPr>
          <w:rFonts w:ascii="Arial" w:eastAsia="Arial" w:hAnsi="Arial" w:cs="Arial"/>
          <w:sz w:val="22"/>
          <w:szCs w:val="22"/>
        </w:rPr>
        <w:t>he t</w:t>
      </w:r>
      <w:r w:rsidR="00A02DC8">
        <w:rPr>
          <w:rFonts w:ascii="Arial" w:eastAsia="Arial" w:hAnsi="Arial" w:cs="Arial"/>
          <w:sz w:val="22"/>
          <w:szCs w:val="22"/>
        </w:rPr>
        <w:t xml:space="preserve">wo </w:t>
      </w:r>
      <w:r w:rsidR="00E66580">
        <w:rPr>
          <w:rFonts w:ascii="Arial" w:eastAsia="Arial" w:hAnsi="Arial" w:cs="Arial"/>
          <w:sz w:val="22"/>
          <w:szCs w:val="22"/>
        </w:rPr>
        <w:t xml:space="preserve">probes. To this end we calculated regression using more stable </w:t>
      </w:r>
      <w:r w:rsidR="00E66580" w:rsidRPr="00E66580">
        <w:rPr>
          <w:rFonts w:ascii="Arial" w:eastAsia="Arial" w:hAnsi="Arial" w:cs="Arial"/>
          <w:i/>
          <w:sz w:val="22"/>
          <w:szCs w:val="22"/>
        </w:rPr>
        <w:t>kanamycin</w:t>
      </w:r>
      <w:r w:rsidR="00E66580">
        <w:rPr>
          <w:rFonts w:ascii="Arial" w:eastAsia="Arial" w:hAnsi="Arial" w:cs="Arial"/>
          <w:sz w:val="22"/>
          <w:szCs w:val="22"/>
        </w:rPr>
        <w:t xml:space="preserve"> counts as predictors and </w:t>
      </w:r>
      <w:r w:rsidR="00E66580" w:rsidRPr="00E66580">
        <w:rPr>
          <w:rFonts w:ascii="Arial" w:eastAsia="Arial" w:hAnsi="Arial" w:cs="Arial"/>
          <w:i/>
          <w:sz w:val="22"/>
          <w:szCs w:val="22"/>
        </w:rPr>
        <w:t>rpl13</w:t>
      </w:r>
      <w:r w:rsidR="00E66580">
        <w:rPr>
          <w:rFonts w:ascii="Arial" w:eastAsia="Arial" w:hAnsi="Arial" w:cs="Arial"/>
          <w:sz w:val="22"/>
          <w:szCs w:val="22"/>
        </w:rPr>
        <w:t xml:space="preserve"> counts as values. We removed 2.5% of all cells with </w:t>
      </w:r>
      <w:r w:rsidR="00A02DC8">
        <w:rPr>
          <w:rFonts w:ascii="Arial" w:eastAsia="Arial" w:hAnsi="Arial" w:cs="Arial"/>
          <w:sz w:val="22"/>
          <w:szCs w:val="22"/>
        </w:rPr>
        <w:t xml:space="preserve">residuals at </w:t>
      </w:r>
      <w:r w:rsidR="00E66580">
        <w:rPr>
          <w:rFonts w:ascii="Arial" w:eastAsia="Arial" w:hAnsi="Arial" w:cs="Arial"/>
          <w:sz w:val="22"/>
          <w:szCs w:val="22"/>
        </w:rPr>
        <w:t>the top and bottom, 5% of cells in total</w:t>
      </w:r>
      <w:r w:rsidR="008D0C32">
        <w:rPr>
          <w:rFonts w:ascii="Arial" w:eastAsia="Arial" w:hAnsi="Arial" w:cs="Arial"/>
          <w:sz w:val="22"/>
          <w:szCs w:val="22"/>
        </w:rPr>
        <w:t xml:space="preserve"> </w:t>
      </w:r>
      <w:r w:rsidR="008D0C32">
        <w:rPr>
          <w:rFonts w:ascii="Arial" w:eastAsia="Arial" w:hAnsi="Arial" w:cs="Arial"/>
          <w:sz w:val="22"/>
          <w:szCs w:val="22"/>
          <w:lang w:val="en-GB"/>
        </w:rPr>
        <w:t>(Supplementary Figure 1</w:t>
      </w:r>
      <w:r w:rsidR="00CF23CC">
        <w:rPr>
          <w:rFonts w:ascii="Arial" w:eastAsia="Arial" w:hAnsi="Arial" w:cs="Arial"/>
          <w:sz w:val="22"/>
          <w:szCs w:val="22"/>
          <w:lang w:val="en-GB"/>
        </w:rPr>
        <w:t>C</w:t>
      </w:r>
      <w:r w:rsidR="008D0C32">
        <w:rPr>
          <w:rFonts w:ascii="Arial" w:eastAsia="Arial" w:hAnsi="Arial" w:cs="Arial"/>
          <w:sz w:val="22"/>
          <w:szCs w:val="22"/>
          <w:lang w:val="en-GB"/>
        </w:rPr>
        <w:t>)</w:t>
      </w:r>
      <w:r w:rsidR="00E66580">
        <w:rPr>
          <w:rFonts w:ascii="Arial" w:eastAsia="Arial" w:hAnsi="Arial" w:cs="Arial"/>
          <w:sz w:val="22"/>
          <w:szCs w:val="22"/>
        </w:rPr>
        <w:t>.</w:t>
      </w:r>
    </w:p>
    <w:p w14:paraId="62844B50" w14:textId="77777777" w:rsidR="005F3D1F" w:rsidRDefault="005F3D1F">
      <w:pPr>
        <w:rPr>
          <w:rFonts w:ascii="Arial" w:eastAsia="Arial" w:hAnsi="Arial" w:cs="Arial"/>
          <w:sz w:val="22"/>
          <w:szCs w:val="22"/>
        </w:rPr>
      </w:pPr>
      <w:r>
        <w:rPr>
          <w:rFonts w:ascii="Arial" w:eastAsia="Arial" w:hAnsi="Arial" w:cs="Arial"/>
          <w:sz w:val="22"/>
          <w:szCs w:val="22"/>
        </w:rPr>
        <w:br w:type="page"/>
      </w:r>
    </w:p>
    <w:p w14:paraId="1E7CB7A5" w14:textId="7BA08115" w:rsidR="005F3D1F" w:rsidRDefault="00E6688A">
      <w:pPr>
        <w:rPr>
          <w:rFonts w:ascii="Arial" w:eastAsia="Arial" w:hAnsi="Arial" w:cs="Arial"/>
          <w:noProof/>
          <w:sz w:val="22"/>
          <w:szCs w:val="22"/>
          <w:lang w:val="en-GB"/>
        </w:rPr>
      </w:pPr>
      <w:r>
        <w:rPr>
          <w:rFonts w:ascii="Arial" w:eastAsia="Arial" w:hAnsi="Arial" w:cs="Arial"/>
          <w:noProof/>
          <w:sz w:val="22"/>
          <w:szCs w:val="22"/>
          <w:lang w:val="en-GB"/>
        </w:rPr>
        <w:lastRenderedPageBreak/>
        <w:drawing>
          <wp:anchor distT="0" distB="0" distL="114300" distR="114300" simplePos="0" relativeHeight="251658240" behindDoc="0" locked="0" layoutInCell="1" allowOverlap="1" wp14:anchorId="19907A09" wp14:editId="46D29CED">
            <wp:simplePos x="0" y="0"/>
            <wp:positionH relativeFrom="column">
              <wp:posOffset>118110</wp:posOffset>
            </wp:positionH>
            <wp:positionV relativeFrom="paragraph">
              <wp:posOffset>141</wp:posOffset>
            </wp:positionV>
            <wp:extent cx="5022000" cy="70776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alityControlMainPlot.png"/>
                    <pic:cNvPicPr/>
                  </pic:nvPicPr>
                  <pic:blipFill>
                    <a:blip r:embed="rId6">
                      <a:extLst>
                        <a:ext uri="{28A0092B-C50C-407E-A947-70E740481C1C}">
                          <a14:useLocalDpi xmlns:a14="http://schemas.microsoft.com/office/drawing/2010/main" val="0"/>
                        </a:ext>
                      </a:extLst>
                    </a:blip>
                    <a:stretch>
                      <a:fillRect/>
                    </a:stretch>
                  </pic:blipFill>
                  <pic:spPr>
                    <a:xfrm>
                      <a:off x="0" y="0"/>
                      <a:ext cx="5022000" cy="7077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253AF9A0" wp14:editId="45843C18">
                <wp:simplePos x="0" y="0"/>
                <wp:positionH relativeFrom="column">
                  <wp:posOffset>-130175</wp:posOffset>
                </wp:positionH>
                <wp:positionV relativeFrom="paragraph">
                  <wp:posOffset>7208379</wp:posOffset>
                </wp:positionV>
                <wp:extent cx="6355080" cy="1681480"/>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355080" cy="1681480"/>
                        </a:xfrm>
                        <a:prstGeom prst="rect">
                          <a:avLst/>
                        </a:prstGeom>
                        <a:solidFill>
                          <a:prstClr val="white"/>
                        </a:solidFill>
                        <a:ln>
                          <a:noFill/>
                        </a:ln>
                      </wps:spPr>
                      <wps:txbx>
                        <w:txbxContent>
                          <w:p w14:paraId="751CE8D4" w14:textId="6B6359C2" w:rsidR="00AE1550" w:rsidRPr="00816D23" w:rsidRDefault="00AE1550" w:rsidP="00A176F1">
                            <w:pPr>
                              <w:pStyle w:val="Caption"/>
                              <w:tabs>
                                <w:tab w:val="left" w:pos="8505"/>
                              </w:tabs>
                              <w:spacing w:after="0"/>
                              <w:ind w:right="101"/>
                              <w:jc w:val="both"/>
                              <w:rPr>
                                <w:rFonts w:ascii="Arial" w:eastAsia="Arial" w:hAnsi="Arial" w:cs="Arial"/>
                                <w:i w:val="0"/>
                                <w:sz w:val="22"/>
                                <w:szCs w:val="22"/>
                              </w:rPr>
                            </w:pPr>
                            <w:r>
                              <w:t xml:space="preserve">Supplementary Figure </w:t>
                            </w:r>
                            <w:r>
                              <w:fldChar w:fldCharType="begin"/>
                            </w:r>
                            <w:r>
                              <w:instrText xml:space="preserve"> SEQ Figure \* ARABIC </w:instrText>
                            </w:r>
                            <w:r>
                              <w:fldChar w:fldCharType="separate"/>
                            </w:r>
                            <w:r w:rsidR="00C90FB5">
                              <w:rPr>
                                <w:noProof/>
                              </w:rPr>
                              <w:t>1</w:t>
                            </w:r>
                            <w:r>
                              <w:fldChar w:fldCharType="end"/>
                            </w:r>
                            <w:r>
                              <w:t xml:space="preserve"> </w:t>
                            </w:r>
                            <w:r>
                              <w:rPr>
                                <w:i w:val="0"/>
                              </w:rPr>
                              <w:t>Quality control and filtering pipeline of NanoString nCounter ® data. Numbers show the numbers of cells after each test. Panels: (</w:t>
                            </w:r>
                            <w:r w:rsidRPr="002F7D70">
                              <w:t>A</w:t>
                            </w:r>
                            <w:r>
                              <w:rPr>
                                <w:i w:val="0"/>
                              </w:rPr>
                              <w:t>) Negative control probe scores. Discarded cells are to the right from the red line (top 3%); (</w:t>
                            </w:r>
                            <w:r w:rsidRPr="007612BC">
                              <w:t>B</w:t>
                            </w:r>
                            <w:r>
                              <w:rPr>
                                <w:i w:val="0"/>
                              </w:rPr>
                              <w:t>) Positive control scores normalized regression slopes; (</w:t>
                            </w:r>
                            <w:r w:rsidRPr="007612BC">
                              <w:t>C</w:t>
                            </w:r>
                            <w:r>
                              <w:rPr>
                                <w:i w:val="0"/>
                              </w:rPr>
                              <w:t xml:space="preserve">) Residuals of the regression of the external spike-in kanamycin and internal housekeeping </w:t>
                            </w:r>
                            <w:r w:rsidRPr="00095501">
                              <w:t>rpl13</w:t>
                            </w:r>
                            <w:r>
                              <w:rPr>
                                <w:i w:val="0"/>
                              </w:rPr>
                              <w:t xml:space="preserve"> control probes; (</w:t>
                            </w:r>
                            <w:r w:rsidRPr="002D45E3">
                              <w:t>D</w:t>
                            </w:r>
                            <w:r>
                              <w:rPr>
                                <w:i w:val="0"/>
                              </w:rPr>
                              <w:t xml:space="preserve">) Distribution of values of pooled probes other than spike-in kanamycin and internal housekeeping </w:t>
                            </w:r>
                            <w:r w:rsidRPr="00095501">
                              <w:t>rpl13</w:t>
                            </w:r>
                            <w:r>
                              <w:rPr>
                                <w:i w:val="0"/>
                              </w:rPr>
                              <w:t>; (</w:t>
                            </w:r>
                            <w:r w:rsidRPr="00095501">
                              <w:t>E</w:t>
                            </w:r>
                            <w:r>
                              <w:rPr>
                                <w:i w:val="0"/>
                              </w:rPr>
                              <w:t>) The 5</w:t>
                            </w:r>
                            <w:r w:rsidRPr="00095501">
                              <w:rPr>
                                <w:i w:val="0"/>
                                <w:vertAlign w:val="superscript"/>
                              </w:rPr>
                              <w:t>th</w:t>
                            </w:r>
                            <w:r>
                              <w:rPr>
                                <w:i w:val="0"/>
                              </w:rPr>
                              <w:t xml:space="preserve"> rank statistics of gene expressions sums over the cells; discarded genes are shown with red bars, </w:t>
                            </w:r>
                            <w:r w:rsidRPr="00095501">
                              <w:t>gapdh</w:t>
                            </w:r>
                            <w:r>
                              <w:rPr>
                                <w:i w:val="0"/>
                              </w:rPr>
                              <w:t xml:space="preserve"> was initially included as an additional housekeeping internal control, but was discarded too due to its unstable expression; (</w:t>
                            </w:r>
                            <w:r w:rsidRPr="00095501">
                              <w:t>F</w:t>
                            </w:r>
                            <w:r>
                              <w:t>-H</w:t>
                            </w:r>
                            <w:r>
                              <w:rPr>
                                <w:i w:val="0"/>
                              </w:rPr>
                              <w:t>) distribution of probe counts in batches, (</w:t>
                            </w:r>
                            <w:r w:rsidRPr="00095501">
                              <w:t>F</w:t>
                            </w:r>
                            <w:r>
                              <w:rPr>
                                <w:i w:val="0"/>
                              </w:rPr>
                              <w:t>) boxplots, no normalization, (</w:t>
                            </w:r>
                            <w:r w:rsidRPr="00095501">
                              <w:t>G</w:t>
                            </w:r>
                            <w:r>
                              <w:rPr>
                                <w:i w:val="0"/>
                              </w:rPr>
                              <w:t>) medians, quantile normalization, (</w:t>
                            </w:r>
                            <w:r>
                              <w:t>H</w:t>
                            </w:r>
                            <w:r>
                              <w:rPr>
                                <w:i w:val="0"/>
                              </w:rPr>
                              <w:t>) boxplots, quantile normalization; the batch marked with the red bar was discarded; (</w:t>
                            </w:r>
                            <w:r w:rsidRPr="008A4FD4">
                              <w:t>I</w:t>
                            </w:r>
                            <w:r>
                              <w:rPr>
                                <w:i w:val="0"/>
                              </w:rPr>
                              <w:t xml:space="preserve">) Distribution of spike-in kanamycin control. Discarded cells deviate from the central peak </w:t>
                            </w:r>
                            <w:r w:rsidR="00725D53">
                              <w:rPr>
                                <w:i w:val="0"/>
                              </w:rPr>
                              <w:t xml:space="preserve">by </w:t>
                            </w:r>
                            <w:r>
                              <w:rPr>
                                <w:i w:val="0"/>
                              </w:rPr>
                              <w:t>more than the red lines; (</w:t>
                            </w:r>
                            <w:r>
                              <w:t>J</w:t>
                            </w:r>
                            <w:r>
                              <w:rPr>
                                <w:i w:val="0"/>
                              </w:rPr>
                              <w:t xml:space="preserve">) Distribution of internal housekeeping </w:t>
                            </w:r>
                            <w:r w:rsidRPr="008A4FD4">
                              <w:t xml:space="preserve">rpl13 </w:t>
                            </w:r>
                            <w:r>
                              <w:rPr>
                                <w:i w:val="0"/>
                              </w:rPr>
                              <w:t xml:space="preserve">control. Discarded cells deviate from the central peak </w:t>
                            </w:r>
                            <w:r w:rsidR="00725D53">
                              <w:rPr>
                                <w:i w:val="0"/>
                              </w:rPr>
                              <w:t xml:space="preserve">by </w:t>
                            </w:r>
                            <w:r>
                              <w:rPr>
                                <w:i w:val="0"/>
                              </w:rPr>
                              <w:t>more than the red lines; (</w:t>
                            </w:r>
                            <w:r w:rsidRPr="00E724F9">
                              <w:t>K</w:t>
                            </w:r>
                            <w:r w:rsidRPr="00E724F9">
                              <w:rPr>
                                <w:i w:val="0"/>
                              </w:rPr>
                              <w:t xml:space="preserve">) </w:t>
                            </w:r>
                            <w:r>
                              <w:rPr>
                                <w:i w:val="0"/>
                              </w:rPr>
                              <w:t xml:space="preserve">Boxplots of probe counts in batches after normalization with </w:t>
                            </w:r>
                            <w:r w:rsidRPr="00E724F9">
                              <w:rPr>
                                <w:i w:val="0"/>
                              </w:rPr>
                              <w:t>NanoStringNorm</w:t>
                            </w:r>
                            <w:r>
                              <w:rPr>
                                <w:i w:val="0"/>
                              </w:rPr>
                              <w:t xml:space="preserve"> based on the sum of kanamycin and </w:t>
                            </w:r>
                            <w:r w:rsidRPr="00E724F9">
                              <w:t>rpl13</w:t>
                            </w:r>
                            <w:r>
                              <w:rPr>
                                <w:i w:val="0"/>
                              </w:rPr>
                              <w:t>.</w:t>
                            </w:r>
                          </w:p>
                          <w:p w14:paraId="711CFCE2" w14:textId="77777777" w:rsidR="00AE1550" w:rsidRPr="00BB6B4D" w:rsidRDefault="00AE1550" w:rsidP="00A176F1">
                            <w:pPr>
                              <w:pStyle w:val="Caption"/>
                              <w:tabs>
                                <w:tab w:val="left" w:pos="8505"/>
                              </w:tabs>
                              <w:spacing w:after="0"/>
                              <w:ind w:right="101"/>
                              <w:jc w:val="both"/>
                              <w:rPr>
                                <w:rFonts w:ascii="Arial" w:eastAsia="Arial" w:hAnsi="Arial" w:cs="Arial"/>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253AF9A0" id="_x0000_t202" coordsize="21600,21600" o:spt="202" path="m,l,21600r21600,l21600,xe">
                <v:stroke joinstyle="miter"/>
                <v:path gradientshapeok="t" o:connecttype="rect"/>
              </v:shapetype>
              <v:shape id="Text Box 10" o:spid="_x0000_s1026" type="#_x0000_t202" style="position:absolute;margin-left:-10.25pt;margin-top:567.6pt;width:500.4pt;height:13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" stroked="f">
                <v:textbox inset="0,0,0,0">
                  <w:txbxContent>
                    <w:p w14:paraId="751CE8D4" w14:textId="6B6359C2" w:rsidR="00AE1550" w:rsidRPr="00816D23" w:rsidRDefault="00AE1550" w:rsidP="00A176F1">
                      <w:pPr>
                        <w:pStyle w:val="Caption"/>
                        <w:tabs>
                          <w:tab w:val="left" w:pos="8505"/>
                        </w:tabs>
                        <w:spacing w:after="0"/>
                        <w:ind w:right="101"/>
                        <w:jc w:val="both"/>
                        <w:rPr>
                          <w:rFonts w:ascii="Arial" w:eastAsia="Arial" w:hAnsi="Arial" w:cs="Arial"/>
                          <w:i w:val="0"/>
                          <w:sz w:val="22"/>
                          <w:szCs w:val="22"/>
                        </w:rPr>
                      </w:pPr>
                      <w:r>
                        <w:t xml:space="preserve">Supplementary Figure </w:t>
                      </w:r>
                      <w:r>
                        <w:fldChar w:fldCharType="begin"/>
                      </w:r>
                      <w:r>
                        <w:instrText xml:space="preserve"> SEQ Figure \* ARABIC </w:instrText>
                      </w:r>
                      <w:r>
                        <w:fldChar w:fldCharType="separate"/>
                      </w:r>
                      <w:r w:rsidR="00C90FB5">
                        <w:rPr>
                          <w:noProof/>
                        </w:rPr>
                        <w:t>1</w:t>
                      </w:r>
                      <w:r>
                        <w:fldChar w:fldCharType="end"/>
                      </w:r>
                      <w:r>
                        <w:t xml:space="preserve"> </w:t>
                      </w:r>
                      <w:r>
                        <w:rPr>
                          <w:i w:val="0"/>
                        </w:rPr>
                        <w:t>Quality control and filtering pipeline of NanoString nCounter ® data. Numbers show the numbers of cells after each test. Panels: (</w:t>
                      </w:r>
                      <w:r w:rsidRPr="002F7D70">
                        <w:t>A</w:t>
                      </w:r>
                      <w:r>
                        <w:rPr>
                          <w:i w:val="0"/>
                        </w:rPr>
                        <w:t>) Negative control probe scores. Discarded cells are to the right from the red line (top 3%); (</w:t>
                      </w:r>
                      <w:r w:rsidRPr="007612BC">
                        <w:t>B</w:t>
                      </w:r>
                      <w:r>
                        <w:rPr>
                          <w:i w:val="0"/>
                        </w:rPr>
                        <w:t>) Positive control scores normalized regression slopes; (</w:t>
                      </w:r>
                      <w:r w:rsidRPr="007612BC">
                        <w:t>C</w:t>
                      </w:r>
                      <w:r>
                        <w:rPr>
                          <w:i w:val="0"/>
                        </w:rPr>
                        <w:t xml:space="preserve">) Residuals of the regression of the external spike-in kanamycin and internal housekeeping </w:t>
                      </w:r>
                      <w:r w:rsidRPr="00095501">
                        <w:t>rpl13</w:t>
                      </w:r>
                      <w:r>
                        <w:rPr>
                          <w:i w:val="0"/>
                        </w:rPr>
                        <w:t xml:space="preserve"> control probes; (</w:t>
                      </w:r>
                      <w:r w:rsidRPr="002D45E3">
                        <w:t>D</w:t>
                      </w:r>
                      <w:r>
                        <w:rPr>
                          <w:i w:val="0"/>
                        </w:rPr>
                        <w:t xml:space="preserve">) Distribution of values of pooled probes other than spike-in kanamycin and internal housekeeping </w:t>
                      </w:r>
                      <w:r w:rsidRPr="00095501">
                        <w:t>rpl13</w:t>
                      </w:r>
                      <w:r>
                        <w:rPr>
                          <w:i w:val="0"/>
                        </w:rPr>
                        <w:t>; (</w:t>
                      </w:r>
                      <w:r w:rsidRPr="00095501">
                        <w:t>E</w:t>
                      </w:r>
                      <w:r>
                        <w:rPr>
                          <w:i w:val="0"/>
                        </w:rPr>
                        <w:t>) The 5</w:t>
                      </w:r>
                      <w:r w:rsidRPr="00095501">
                        <w:rPr>
                          <w:i w:val="0"/>
                          <w:vertAlign w:val="superscript"/>
                        </w:rPr>
                        <w:t>th</w:t>
                      </w:r>
                      <w:r>
                        <w:rPr>
                          <w:i w:val="0"/>
                        </w:rPr>
                        <w:t xml:space="preserve"> rank statistics of gene expressions sums over the cells; discarded genes are shown with red bars, </w:t>
                      </w:r>
                      <w:r w:rsidRPr="00095501">
                        <w:t>gapdh</w:t>
                      </w:r>
                      <w:r>
                        <w:rPr>
                          <w:i w:val="0"/>
                        </w:rPr>
                        <w:t xml:space="preserve"> was initially included as an additional housekeeping internal control, but was discarded too due to its unstable expression; (</w:t>
                      </w:r>
                      <w:r w:rsidRPr="00095501">
                        <w:t>F</w:t>
                      </w:r>
                      <w:r>
                        <w:t>-H</w:t>
                      </w:r>
                      <w:r>
                        <w:rPr>
                          <w:i w:val="0"/>
                        </w:rPr>
                        <w:t>) distribution of probe counts in batches, (</w:t>
                      </w:r>
                      <w:r w:rsidRPr="00095501">
                        <w:t>F</w:t>
                      </w:r>
                      <w:r>
                        <w:rPr>
                          <w:i w:val="0"/>
                        </w:rPr>
                        <w:t>) boxplots, no normalization, (</w:t>
                      </w:r>
                      <w:r w:rsidRPr="00095501">
                        <w:t>G</w:t>
                      </w:r>
                      <w:r>
                        <w:rPr>
                          <w:i w:val="0"/>
                        </w:rPr>
                        <w:t>) medians, quantile normalization, (</w:t>
                      </w:r>
                      <w:r>
                        <w:t>H</w:t>
                      </w:r>
                      <w:r>
                        <w:rPr>
                          <w:i w:val="0"/>
                        </w:rPr>
                        <w:t>) boxplots, quantile normalization; the batch marked with the red bar was discarded; (</w:t>
                      </w:r>
                      <w:r w:rsidRPr="008A4FD4">
                        <w:t>I</w:t>
                      </w:r>
                      <w:r>
                        <w:rPr>
                          <w:i w:val="0"/>
                        </w:rPr>
                        <w:t xml:space="preserve">) Distribution of spike-in kanamycin control. Discarded cells deviate from the central peak </w:t>
                      </w:r>
                      <w:r w:rsidR="00725D53">
                        <w:rPr>
                          <w:i w:val="0"/>
                        </w:rPr>
                        <w:t xml:space="preserve">by </w:t>
                      </w:r>
                      <w:r>
                        <w:rPr>
                          <w:i w:val="0"/>
                        </w:rPr>
                        <w:t>more than the red lines; (</w:t>
                      </w:r>
                      <w:r>
                        <w:t>J</w:t>
                      </w:r>
                      <w:r>
                        <w:rPr>
                          <w:i w:val="0"/>
                        </w:rPr>
                        <w:t xml:space="preserve">) Distribution of internal housekeeping </w:t>
                      </w:r>
                      <w:r w:rsidRPr="008A4FD4">
                        <w:t xml:space="preserve">rpl13 </w:t>
                      </w:r>
                      <w:r>
                        <w:rPr>
                          <w:i w:val="0"/>
                        </w:rPr>
                        <w:t xml:space="preserve">control. Discarded cells deviate from the central peak </w:t>
                      </w:r>
                      <w:r w:rsidR="00725D53">
                        <w:rPr>
                          <w:i w:val="0"/>
                        </w:rPr>
                        <w:t xml:space="preserve">by </w:t>
                      </w:r>
                      <w:r>
                        <w:rPr>
                          <w:i w:val="0"/>
                        </w:rPr>
                        <w:t>more than the red lines; (</w:t>
                      </w:r>
                      <w:r w:rsidRPr="00E724F9">
                        <w:t>K</w:t>
                      </w:r>
                      <w:r w:rsidRPr="00E724F9">
                        <w:rPr>
                          <w:i w:val="0"/>
                        </w:rPr>
                        <w:t xml:space="preserve">) </w:t>
                      </w:r>
                      <w:r>
                        <w:rPr>
                          <w:i w:val="0"/>
                        </w:rPr>
                        <w:t xml:space="preserve">Boxplots of probe counts in batches after normalization with </w:t>
                      </w:r>
                      <w:r w:rsidRPr="00E724F9">
                        <w:rPr>
                          <w:i w:val="0"/>
                        </w:rPr>
                        <w:t>NanoStringNorm</w:t>
                      </w:r>
                      <w:r>
                        <w:rPr>
                          <w:i w:val="0"/>
                        </w:rPr>
                        <w:t xml:space="preserve"> based on the sum of kanamycin and </w:t>
                      </w:r>
                      <w:r w:rsidRPr="00E724F9">
                        <w:t>rpl13</w:t>
                      </w:r>
                      <w:r>
                        <w:rPr>
                          <w:i w:val="0"/>
                        </w:rPr>
                        <w:t>.</w:t>
                      </w:r>
                    </w:p>
                    <w:p w14:paraId="711CFCE2" w14:textId="77777777" w:rsidR="00AE1550" w:rsidRPr="00BB6B4D" w:rsidRDefault="00AE1550" w:rsidP="00A176F1">
                      <w:pPr>
                        <w:pStyle w:val="Caption"/>
                        <w:tabs>
                          <w:tab w:val="left" w:pos="8505"/>
                        </w:tabs>
                        <w:spacing w:after="0"/>
                        <w:ind w:right="101"/>
                        <w:jc w:val="both"/>
                        <w:rPr>
                          <w:rFonts w:ascii="Arial" w:eastAsia="Arial" w:hAnsi="Arial" w:cs="Arial"/>
                          <w:sz w:val="22"/>
                          <w:szCs w:val="22"/>
                        </w:rPr>
                      </w:pPr>
                    </w:p>
                  </w:txbxContent>
                </v:textbox>
                <w10:wrap type="topAndBottom"/>
              </v:shape>
            </w:pict>
          </mc:Fallback>
        </mc:AlternateContent>
      </w:r>
      <w:r w:rsidR="005F3D1F">
        <w:rPr>
          <w:rFonts w:ascii="Arial" w:eastAsia="Arial" w:hAnsi="Arial" w:cs="Arial"/>
          <w:noProof/>
          <w:sz w:val="22"/>
          <w:szCs w:val="22"/>
          <w:lang w:val="en-GB"/>
        </w:rPr>
        <w:br w:type="page"/>
      </w:r>
    </w:p>
    <w:p w14:paraId="3E1297DE" w14:textId="442994F8" w:rsidR="005F3D1F" w:rsidRDefault="005F3D1F" w:rsidP="00A02DC8">
      <w:pPr>
        <w:spacing w:line="360" w:lineRule="auto"/>
        <w:jc w:val="both"/>
        <w:rPr>
          <w:rFonts w:ascii="Arial" w:eastAsia="Arial" w:hAnsi="Arial" w:cs="Arial"/>
          <w:noProof/>
          <w:sz w:val="22"/>
          <w:szCs w:val="22"/>
          <w:lang w:val="en-GB"/>
        </w:rPr>
      </w:pPr>
    </w:p>
    <w:p w14:paraId="4AE7A55B" w14:textId="464A8D22" w:rsidR="00CF23CC" w:rsidRPr="00DB77E3" w:rsidRDefault="005F3D1F" w:rsidP="00E01F13">
      <w:pPr>
        <w:keepNext/>
        <w:spacing w:line="360" w:lineRule="auto"/>
        <w:jc w:val="both"/>
        <w:rPr>
          <w:rFonts w:ascii="Arial" w:eastAsia="Arial" w:hAnsi="Arial" w:cs="Arial"/>
          <w:sz w:val="22"/>
          <w:szCs w:val="22"/>
        </w:rPr>
      </w:pPr>
      <w:r w:rsidRPr="005F3D1F">
        <w:rPr>
          <w:rFonts w:ascii="Arial" w:eastAsia="Arial" w:hAnsi="Arial" w:cs="Arial"/>
          <w:i/>
          <w:sz w:val="22"/>
          <w:szCs w:val="22"/>
        </w:rPr>
        <w:t>Discarding probes with poor expression of target genes in all cells.</w:t>
      </w:r>
      <w:r>
        <w:rPr>
          <w:rFonts w:ascii="Arial" w:eastAsia="Arial" w:hAnsi="Arial" w:cs="Arial"/>
          <w:sz w:val="22"/>
          <w:szCs w:val="22"/>
        </w:rPr>
        <w:t xml:space="preserve"> We have observed that in a number of cells the only probes with high counts were the probes for </w:t>
      </w:r>
      <w:r w:rsidRPr="005F3D1F">
        <w:rPr>
          <w:rFonts w:ascii="Arial" w:eastAsia="Arial" w:hAnsi="Arial" w:cs="Arial"/>
          <w:i/>
          <w:sz w:val="22"/>
          <w:szCs w:val="22"/>
        </w:rPr>
        <w:t>kanamycin</w:t>
      </w:r>
      <w:r>
        <w:rPr>
          <w:rFonts w:ascii="Arial" w:eastAsia="Arial" w:hAnsi="Arial" w:cs="Arial"/>
          <w:sz w:val="22"/>
          <w:szCs w:val="22"/>
        </w:rPr>
        <w:t xml:space="preserve"> and </w:t>
      </w:r>
      <w:r w:rsidRPr="005F3D1F">
        <w:rPr>
          <w:rFonts w:ascii="Arial" w:eastAsia="Arial" w:hAnsi="Arial" w:cs="Arial"/>
          <w:i/>
          <w:sz w:val="22"/>
          <w:szCs w:val="22"/>
        </w:rPr>
        <w:t>rpl13</w:t>
      </w:r>
      <w:r>
        <w:rPr>
          <w:rFonts w:ascii="Arial" w:eastAsia="Arial" w:hAnsi="Arial" w:cs="Arial"/>
          <w:sz w:val="22"/>
          <w:szCs w:val="22"/>
        </w:rPr>
        <w:t xml:space="preserve"> controls</w:t>
      </w:r>
      <w:r w:rsidR="00CF23CC">
        <w:rPr>
          <w:rFonts w:ascii="Arial" w:eastAsia="Arial" w:hAnsi="Arial" w:cs="Arial"/>
          <w:sz w:val="22"/>
          <w:szCs w:val="22"/>
        </w:rPr>
        <w:t xml:space="preserve">, whereas the counts of all probes for genes of interest were comparable </w:t>
      </w:r>
      <w:r>
        <w:rPr>
          <w:rFonts w:ascii="Arial" w:eastAsia="Arial" w:hAnsi="Arial" w:cs="Arial"/>
          <w:sz w:val="22"/>
          <w:szCs w:val="22"/>
        </w:rPr>
        <w:t xml:space="preserve">with </w:t>
      </w:r>
      <w:r w:rsidR="00E01F13">
        <w:rPr>
          <w:rFonts w:ascii="Arial" w:eastAsia="Arial" w:hAnsi="Arial" w:cs="Arial"/>
          <w:sz w:val="22"/>
          <w:szCs w:val="22"/>
        </w:rPr>
        <w:t>negative control</w:t>
      </w:r>
      <w:r>
        <w:rPr>
          <w:rFonts w:ascii="Arial" w:eastAsia="Arial" w:hAnsi="Arial" w:cs="Arial"/>
          <w:sz w:val="22"/>
          <w:szCs w:val="22"/>
        </w:rPr>
        <w:t>s</w:t>
      </w:r>
      <w:r w:rsidR="00E01F13">
        <w:rPr>
          <w:rFonts w:ascii="Arial" w:eastAsia="Arial" w:hAnsi="Arial" w:cs="Arial"/>
          <w:sz w:val="22"/>
          <w:szCs w:val="22"/>
        </w:rPr>
        <w:t xml:space="preserve">. We have constructed an empirical distribution of </w:t>
      </w:r>
      <w:r>
        <w:rPr>
          <w:rFonts w:ascii="Arial" w:eastAsia="Arial" w:hAnsi="Arial" w:cs="Arial"/>
          <w:sz w:val="22"/>
          <w:szCs w:val="22"/>
        </w:rPr>
        <w:t xml:space="preserve">probe values </w:t>
      </w:r>
      <w:r w:rsidR="00CF23CC">
        <w:rPr>
          <w:rFonts w:ascii="Arial" w:eastAsia="Arial" w:hAnsi="Arial" w:cs="Arial"/>
          <w:sz w:val="22"/>
          <w:szCs w:val="22"/>
        </w:rPr>
        <w:t>pooling values for</w:t>
      </w:r>
      <w:r w:rsidR="00A02DC8" w:rsidRPr="00A02DC8">
        <w:rPr>
          <w:rFonts w:ascii="Arial" w:eastAsia="Arial" w:hAnsi="Arial" w:cs="Arial"/>
          <w:sz w:val="22"/>
          <w:szCs w:val="22"/>
        </w:rPr>
        <w:t xml:space="preserve"> </w:t>
      </w:r>
      <w:r w:rsidR="00A02DC8">
        <w:rPr>
          <w:rFonts w:ascii="Arial" w:eastAsia="Arial" w:hAnsi="Arial" w:cs="Arial"/>
          <w:sz w:val="22"/>
          <w:szCs w:val="22"/>
        </w:rPr>
        <w:t xml:space="preserve">all </w:t>
      </w:r>
      <w:r>
        <w:rPr>
          <w:rFonts w:ascii="Arial" w:eastAsia="Arial" w:hAnsi="Arial" w:cs="Arial"/>
          <w:sz w:val="22"/>
          <w:szCs w:val="22"/>
        </w:rPr>
        <w:t xml:space="preserve">probes </w:t>
      </w:r>
      <w:r w:rsidR="00A02DC8">
        <w:rPr>
          <w:rFonts w:ascii="Arial" w:eastAsia="Arial" w:hAnsi="Arial" w:cs="Arial"/>
          <w:sz w:val="22"/>
          <w:szCs w:val="22"/>
        </w:rPr>
        <w:t>and cells (Supplementary Figure 1D).</w:t>
      </w:r>
      <w:r w:rsidR="00E01F13">
        <w:rPr>
          <w:rFonts w:ascii="Arial" w:eastAsia="Arial" w:hAnsi="Arial" w:cs="Arial"/>
          <w:sz w:val="22"/>
          <w:szCs w:val="22"/>
        </w:rPr>
        <w:t xml:space="preserve"> </w:t>
      </w:r>
      <w:r w:rsidR="00CF23CC">
        <w:rPr>
          <w:rFonts w:ascii="Arial" w:eastAsia="Arial" w:hAnsi="Arial" w:cs="Arial"/>
          <w:sz w:val="22"/>
          <w:szCs w:val="22"/>
        </w:rPr>
        <w:t xml:space="preserve">The distribution clearly had three maxima, the left </w:t>
      </w:r>
      <w:r w:rsidR="00677919">
        <w:rPr>
          <w:rFonts w:ascii="Arial" w:eastAsia="Arial" w:hAnsi="Arial" w:cs="Arial"/>
          <w:sz w:val="22"/>
          <w:szCs w:val="22"/>
        </w:rPr>
        <w:t>hand one</w:t>
      </w:r>
      <w:r w:rsidR="00CF23CC">
        <w:rPr>
          <w:rFonts w:ascii="Arial" w:eastAsia="Arial" w:hAnsi="Arial" w:cs="Arial"/>
          <w:sz w:val="22"/>
          <w:szCs w:val="22"/>
        </w:rPr>
        <w:t xml:space="preserve"> at </w:t>
      </w:r>
      <w:r w:rsidR="00FA5CEB">
        <w:rPr>
          <w:rFonts w:ascii="Arial" w:eastAsia="Arial" w:hAnsi="Arial" w:cs="Arial"/>
          <w:sz w:val="22"/>
          <w:szCs w:val="22"/>
        </w:rPr>
        <w:t xml:space="preserve">zero, the central one </w:t>
      </w:r>
      <w:r w:rsidR="00677919">
        <w:rPr>
          <w:rFonts w:ascii="Arial" w:eastAsia="Arial" w:hAnsi="Arial" w:cs="Arial"/>
          <w:sz w:val="22"/>
          <w:szCs w:val="22"/>
        </w:rPr>
        <w:t xml:space="preserve">near the average negative probe count </w:t>
      </w:r>
      <w:r w:rsidR="00FA5CEB">
        <w:rPr>
          <w:rFonts w:ascii="Arial" w:eastAsia="Arial" w:hAnsi="Arial" w:cs="Arial"/>
          <w:sz w:val="22"/>
          <w:szCs w:val="22"/>
        </w:rPr>
        <w:t>at about 1</w:t>
      </w:r>
      <w:r w:rsidR="00677919">
        <w:rPr>
          <w:rFonts w:ascii="Arial" w:eastAsia="Arial" w:hAnsi="Arial" w:cs="Arial"/>
          <w:sz w:val="22"/>
          <w:szCs w:val="22"/>
        </w:rPr>
        <w:t>0</w:t>
      </w:r>
      <w:r w:rsidR="00CF23CC">
        <w:rPr>
          <w:rFonts w:ascii="Arial" w:eastAsia="Arial" w:hAnsi="Arial" w:cs="Arial"/>
          <w:sz w:val="22"/>
          <w:szCs w:val="22"/>
        </w:rPr>
        <w:t xml:space="preserve">, </w:t>
      </w:r>
      <w:r w:rsidR="00FA5CEB">
        <w:rPr>
          <w:rFonts w:ascii="Arial" w:eastAsia="Arial" w:hAnsi="Arial" w:cs="Arial"/>
          <w:sz w:val="22"/>
          <w:szCs w:val="22"/>
        </w:rPr>
        <w:t xml:space="preserve">and the right </w:t>
      </w:r>
      <w:r w:rsidR="00677919">
        <w:rPr>
          <w:rFonts w:ascii="Arial" w:eastAsia="Arial" w:hAnsi="Arial" w:cs="Arial"/>
          <w:sz w:val="22"/>
          <w:szCs w:val="22"/>
        </w:rPr>
        <w:t xml:space="preserve">hand </w:t>
      </w:r>
      <w:r w:rsidR="00FA5CEB">
        <w:rPr>
          <w:rFonts w:ascii="Arial" w:eastAsia="Arial" w:hAnsi="Arial" w:cs="Arial"/>
          <w:sz w:val="22"/>
          <w:szCs w:val="22"/>
        </w:rPr>
        <w:t xml:space="preserve">one at </w:t>
      </w:r>
      <w:r w:rsidR="00677919">
        <w:rPr>
          <w:rFonts w:ascii="Arial" w:eastAsia="Arial" w:hAnsi="Arial" w:cs="Arial"/>
          <w:sz w:val="22"/>
          <w:szCs w:val="22"/>
        </w:rPr>
        <w:t xml:space="preserve">about </w:t>
      </w:r>
      <w:r w:rsidR="00FA5CEB">
        <w:rPr>
          <w:rFonts w:ascii="Arial" w:eastAsia="Arial" w:hAnsi="Arial" w:cs="Arial"/>
          <w:sz w:val="22"/>
          <w:szCs w:val="22"/>
        </w:rPr>
        <w:t>25000</w:t>
      </w:r>
      <w:r w:rsidR="00684DBD">
        <w:rPr>
          <w:rFonts w:ascii="Arial" w:eastAsia="Arial" w:hAnsi="Arial" w:cs="Arial"/>
          <w:sz w:val="22"/>
          <w:szCs w:val="22"/>
        </w:rPr>
        <w:t>, apparently corresponding to the actively expressed genes. We put the threshold at the trough (428 counts, shown with a red line in S</w:t>
      </w:r>
      <w:r w:rsidR="00677919">
        <w:rPr>
          <w:rFonts w:ascii="Arial" w:eastAsia="Arial" w:hAnsi="Arial" w:cs="Arial"/>
          <w:sz w:val="22"/>
          <w:szCs w:val="22"/>
        </w:rPr>
        <w:t xml:space="preserve">upplementary </w:t>
      </w:r>
      <w:r w:rsidR="00684DBD">
        <w:rPr>
          <w:rFonts w:ascii="Arial" w:eastAsia="Arial" w:hAnsi="Arial" w:cs="Arial"/>
          <w:sz w:val="22"/>
          <w:szCs w:val="22"/>
        </w:rPr>
        <w:t>Fig</w:t>
      </w:r>
      <w:r w:rsidR="00677919">
        <w:rPr>
          <w:rFonts w:ascii="Arial" w:eastAsia="Arial" w:hAnsi="Arial" w:cs="Arial"/>
          <w:sz w:val="22"/>
          <w:szCs w:val="22"/>
        </w:rPr>
        <w:t>ure</w:t>
      </w:r>
      <w:r w:rsidR="00684DBD">
        <w:rPr>
          <w:rFonts w:ascii="Arial" w:eastAsia="Arial" w:hAnsi="Arial" w:cs="Arial"/>
          <w:sz w:val="22"/>
          <w:szCs w:val="22"/>
        </w:rPr>
        <w:t xml:space="preserve"> 1D), and kept only cells with more than three probes counting higher than th</w:t>
      </w:r>
      <w:r w:rsidR="00677919">
        <w:rPr>
          <w:rFonts w:ascii="Arial" w:eastAsia="Arial" w:hAnsi="Arial" w:cs="Arial"/>
          <w:sz w:val="22"/>
          <w:szCs w:val="22"/>
        </w:rPr>
        <w:t>is</w:t>
      </w:r>
      <w:r w:rsidR="00684DBD">
        <w:rPr>
          <w:rFonts w:ascii="Arial" w:eastAsia="Arial" w:hAnsi="Arial" w:cs="Arial"/>
          <w:sz w:val="22"/>
          <w:szCs w:val="22"/>
        </w:rPr>
        <w:t xml:space="preserve"> threshold. This filter proved to be the most severe, with 222 cells removed. Probably many of the removed cells are </w:t>
      </w:r>
      <w:r w:rsidR="00684DBD" w:rsidRPr="00684DBD">
        <w:rPr>
          <w:rFonts w:ascii="Arial" w:eastAsia="Arial" w:hAnsi="Arial" w:cs="Arial"/>
          <w:i/>
          <w:sz w:val="22"/>
          <w:szCs w:val="22"/>
        </w:rPr>
        <w:t>bona fide</w:t>
      </w:r>
      <w:r w:rsidR="00684DBD">
        <w:rPr>
          <w:rFonts w:ascii="Arial" w:eastAsia="Arial" w:hAnsi="Arial" w:cs="Arial"/>
          <w:sz w:val="22"/>
          <w:szCs w:val="22"/>
        </w:rPr>
        <w:t xml:space="preserve"> NCC cells adopting fates other than pigment </w:t>
      </w:r>
      <w:r w:rsidR="00677919">
        <w:rPr>
          <w:rFonts w:ascii="Arial" w:eastAsia="Arial" w:hAnsi="Arial" w:cs="Arial"/>
          <w:sz w:val="22"/>
          <w:szCs w:val="22"/>
        </w:rPr>
        <w:t xml:space="preserve">ones </w:t>
      </w:r>
      <w:r w:rsidR="00684DBD">
        <w:rPr>
          <w:rFonts w:ascii="Arial" w:eastAsia="Arial" w:hAnsi="Arial" w:cs="Arial"/>
          <w:sz w:val="22"/>
          <w:szCs w:val="22"/>
        </w:rPr>
        <w:t xml:space="preserve">and </w:t>
      </w:r>
      <w:r w:rsidR="00677919">
        <w:rPr>
          <w:rFonts w:ascii="Arial" w:eastAsia="Arial" w:hAnsi="Arial" w:cs="Arial"/>
          <w:sz w:val="22"/>
          <w:szCs w:val="22"/>
        </w:rPr>
        <w:t xml:space="preserve">thus </w:t>
      </w:r>
      <w:r w:rsidR="00684DBD">
        <w:rPr>
          <w:rFonts w:ascii="Arial" w:eastAsia="Arial" w:hAnsi="Arial" w:cs="Arial"/>
          <w:sz w:val="22"/>
          <w:szCs w:val="22"/>
        </w:rPr>
        <w:t xml:space="preserve">expressing </w:t>
      </w:r>
      <w:r w:rsidR="00677919">
        <w:rPr>
          <w:rFonts w:ascii="Arial" w:eastAsia="Arial" w:hAnsi="Arial" w:cs="Arial"/>
          <w:sz w:val="22"/>
          <w:szCs w:val="22"/>
        </w:rPr>
        <w:t xml:space="preserve">no </w:t>
      </w:r>
      <w:r w:rsidR="00684DBD">
        <w:rPr>
          <w:rFonts w:ascii="Arial" w:eastAsia="Arial" w:hAnsi="Arial" w:cs="Arial"/>
          <w:sz w:val="22"/>
          <w:szCs w:val="22"/>
        </w:rPr>
        <w:t>markers included in our panel for their attribution</w:t>
      </w:r>
      <w:r w:rsidR="00725D53">
        <w:rPr>
          <w:rFonts w:ascii="Arial" w:eastAsia="Arial" w:hAnsi="Arial" w:cs="Arial"/>
          <w:sz w:val="22"/>
          <w:szCs w:val="22"/>
        </w:rPr>
        <w:t xml:space="preserve">; </w:t>
      </w:r>
      <w:r w:rsidR="00677919">
        <w:rPr>
          <w:rFonts w:ascii="Arial" w:eastAsia="Arial" w:hAnsi="Arial" w:cs="Arial"/>
          <w:sz w:val="22"/>
          <w:szCs w:val="22"/>
        </w:rPr>
        <w:t xml:space="preserve">note that our markers </w:t>
      </w:r>
      <w:r w:rsidR="00725D53">
        <w:rPr>
          <w:rFonts w:ascii="Arial" w:eastAsia="Arial" w:hAnsi="Arial" w:cs="Arial"/>
          <w:sz w:val="22"/>
          <w:szCs w:val="22"/>
        </w:rPr>
        <w:t>were explicitly focused on</w:t>
      </w:r>
      <w:r w:rsidR="00677919">
        <w:rPr>
          <w:rFonts w:ascii="Arial" w:eastAsia="Arial" w:hAnsi="Arial" w:cs="Arial"/>
          <w:sz w:val="22"/>
          <w:szCs w:val="22"/>
        </w:rPr>
        <w:t xml:space="preserve"> pigment cell development</w:t>
      </w:r>
      <w:r w:rsidR="00684DBD">
        <w:rPr>
          <w:rFonts w:ascii="Arial" w:eastAsia="Arial" w:hAnsi="Arial" w:cs="Arial"/>
          <w:sz w:val="22"/>
          <w:szCs w:val="22"/>
        </w:rPr>
        <w:t>.</w:t>
      </w:r>
      <w:r w:rsidR="00677919">
        <w:rPr>
          <w:rFonts w:ascii="Arial" w:eastAsia="Arial" w:hAnsi="Arial" w:cs="Arial"/>
          <w:sz w:val="22"/>
          <w:szCs w:val="22"/>
        </w:rPr>
        <w:t xml:space="preserve"> If these cells were allowed to stay they generated one huge cluster, but they also affected imputation and normalization, which motivated us to exclude them at this stage.</w:t>
      </w:r>
    </w:p>
    <w:p w14:paraId="4D58DD2D" w14:textId="351518D6" w:rsidR="00F03FC2" w:rsidRPr="00D169F6" w:rsidRDefault="00F03FC2" w:rsidP="00A15D01">
      <w:pPr>
        <w:spacing w:line="360" w:lineRule="auto"/>
        <w:jc w:val="both"/>
        <w:rPr>
          <w:rFonts w:ascii="Arial" w:eastAsia="Arial" w:hAnsi="Arial" w:cs="Arial"/>
          <w:i/>
          <w:sz w:val="22"/>
          <w:szCs w:val="22"/>
        </w:rPr>
      </w:pPr>
      <w:r w:rsidRPr="00F03FC2">
        <w:rPr>
          <w:rFonts w:ascii="Arial" w:eastAsia="Arial" w:hAnsi="Arial" w:cs="Arial"/>
          <w:i/>
          <w:sz w:val="22"/>
          <w:szCs w:val="22"/>
        </w:rPr>
        <w:t>Removing probes with poor expression profiles</w:t>
      </w:r>
      <w:r w:rsidR="00D169F6" w:rsidRPr="00D169F6">
        <w:rPr>
          <w:rFonts w:ascii="Arial" w:eastAsia="Arial" w:hAnsi="Arial" w:cs="Arial"/>
          <w:i/>
          <w:sz w:val="22"/>
          <w:szCs w:val="22"/>
        </w:rPr>
        <w:t xml:space="preserve">. </w:t>
      </w:r>
      <w:r w:rsidR="00D169F6">
        <w:rPr>
          <w:rFonts w:ascii="Arial" w:eastAsia="Arial" w:hAnsi="Arial" w:cs="Arial"/>
          <w:sz w:val="22"/>
          <w:szCs w:val="22"/>
        </w:rPr>
        <w:t xml:space="preserve">We removed probes performing poorly in all cells, using the same threshold of 428 counts as in the previous filter. We required a </w:t>
      </w:r>
      <w:r w:rsidR="00A15D01">
        <w:rPr>
          <w:rFonts w:ascii="Arial" w:eastAsia="Arial" w:hAnsi="Arial" w:cs="Arial"/>
          <w:sz w:val="22"/>
          <w:szCs w:val="22"/>
        </w:rPr>
        <w:t>probe</w:t>
      </w:r>
      <w:r w:rsidR="00D169F6">
        <w:rPr>
          <w:rFonts w:ascii="Arial" w:eastAsia="Arial" w:hAnsi="Arial" w:cs="Arial"/>
          <w:sz w:val="22"/>
          <w:szCs w:val="22"/>
        </w:rPr>
        <w:t xml:space="preserve"> to </w:t>
      </w:r>
      <w:r w:rsidR="00A15D01">
        <w:rPr>
          <w:rFonts w:ascii="Arial" w:eastAsia="Arial" w:hAnsi="Arial" w:cs="Arial"/>
          <w:sz w:val="22"/>
          <w:szCs w:val="22"/>
        </w:rPr>
        <w:t xml:space="preserve">have a significant count </w:t>
      </w:r>
      <w:r w:rsidR="00D169F6">
        <w:rPr>
          <w:rFonts w:ascii="Arial" w:eastAsia="Arial" w:hAnsi="Arial" w:cs="Arial"/>
          <w:sz w:val="22"/>
          <w:szCs w:val="22"/>
        </w:rPr>
        <w:t>at least in five cells</w:t>
      </w:r>
      <w:r w:rsidR="003735C2">
        <w:rPr>
          <w:rFonts w:ascii="Arial" w:eastAsia="Arial" w:hAnsi="Arial" w:cs="Arial"/>
          <w:sz w:val="22"/>
          <w:szCs w:val="22"/>
        </w:rPr>
        <w:t xml:space="preserve">: </w:t>
      </w:r>
      <w:r w:rsidR="00D169F6">
        <w:rPr>
          <w:rFonts w:ascii="Arial" w:eastAsia="Arial" w:hAnsi="Arial" w:cs="Arial"/>
          <w:sz w:val="22"/>
          <w:szCs w:val="22"/>
        </w:rPr>
        <w:t xml:space="preserve">Two probes, </w:t>
      </w:r>
      <w:r w:rsidR="00D169F6" w:rsidRPr="00D169F6">
        <w:rPr>
          <w:rFonts w:ascii="Arial" w:eastAsia="Arial" w:hAnsi="Arial" w:cs="Arial"/>
          <w:i/>
          <w:sz w:val="22"/>
          <w:szCs w:val="22"/>
        </w:rPr>
        <w:t>csf1r</w:t>
      </w:r>
      <w:r w:rsidR="0084237E">
        <w:rPr>
          <w:rFonts w:ascii="Arial" w:eastAsia="Arial" w:hAnsi="Arial" w:cs="Arial"/>
          <w:i/>
          <w:sz w:val="22"/>
          <w:szCs w:val="22"/>
        </w:rPr>
        <w:t>a</w:t>
      </w:r>
      <w:r w:rsidR="00D169F6">
        <w:rPr>
          <w:rFonts w:ascii="Arial" w:eastAsia="Arial" w:hAnsi="Arial" w:cs="Arial"/>
          <w:sz w:val="22"/>
          <w:szCs w:val="22"/>
        </w:rPr>
        <w:t xml:space="preserve"> and </w:t>
      </w:r>
      <w:r w:rsidR="00D169F6" w:rsidRPr="00D169F6">
        <w:rPr>
          <w:rFonts w:ascii="Arial" w:eastAsia="Arial" w:hAnsi="Arial" w:cs="Arial"/>
          <w:i/>
          <w:sz w:val="22"/>
          <w:szCs w:val="22"/>
        </w:rPr>
        <w:t>sox5</w:t>
      </w:r>
      <w:r w:rsidR="00D169F6">
        <w:rPr>
          <w:rFonts w:ascii="Arial" w:eastAsia="Arial" w:hAnsi="Arial" w:cs="Arial"/>
          <w:sz w:val="22"/>
          <w:szCs w:val="22"/>
        </w:rPr>
        <w:t xml:space="preserve"> failed the test. We also manually excluded </w:t>
      </w:r>
      <w:proofErr w:type="spellStart"/>
      <w:r w:rsidR="00D169F6" w:rsidRPr="00D169F6">
        <w:rPr>
          <w:rFonts w:ascii="Arial" w:eastAsia="Arial" w:hAnsi="Arial" w:cs="Arial"/>
          <w:i/>
          <w:sz w:val="22"/>
          <w:szCs w:val="22"/>
        </w:rPr>
        <w:t>gapdh</w:t>
      </w:r>
      <w:proofErr w:type="spellEnd"/>
      <w:r w:rsidR="00D169F6">
        <w:rPr>
          <w:rFonts w:ascii="Arial" w:eastAsia="Arial" w:hAnsi="Arial" w:cs="Arial"/>
          <w:sz w:val="22"/>
          <w:szCs w:val="22"/>
        </w:rPr>
        <w:t xml:space="preserve">, which was </w:t>
      </w:r>
      <w:r w:rsidR="00A176F1">
        <w:rPr>
          <w:rFonts w:ascii="Arial" w:eastAsia="Arial" w:hAnsi="Arial" w:cs="Arial"/>
          <w:sz w:val="22"/>
          <w:szCs w:val="22"/>
        </w:rPr>
        <w:t xml:space="preserve">initially </w:t>
      </w:r>
      <w:r w:rsidR="00D169F6">
        <w:rPr>
          <w:rFonts w:ascii="Arial" w:eastAsia="Arial" w:hAnsi="Arial" w:cs="Arial"/>
          <w:sz w:val="22"/>
          <w:szCs w:val="22"/>
        </w:rPr>
        <w:t>included as the second housekeeping control gene but displayed a very variable expression</w:t>
      </w:r>
      <w:r w:rsidR="00D169F6" w:rsidRPr="00D169F6">
        <w:rPr>
          <w:rFonts w:ascii="Arial" w:eastAsia="Arial" w:hAnsi="Arial" w:cs="Arial"/>
          <w:sz w:val="22"/>
          <w:szCs w:val="22"/>
        </w:rPr>
        <w:t xml:space="preserve"> </w:t>
      </w:r>
      <w:r w:rsidR="00D169F6">
        <w:rPr>
          <w:rFonts w:ascii="Arial" w:eastAsia="Arial" w:hAnsi="Arial" w:cs="Arial"/>
          <w:sz w:val="22"/>
          <w:szCs w:val="22"/>
        </w:rPr>
        <w:t xml:space="preserve">with median less than that of many </w:t>
      </w:r>
      <w:proofErr w:type="gramStart"/>
      <w:r w:rsidR="00D169F6">
        <w:rPr>
          <w:rFonts w:ascii="Arial" w:eastAsia="Arial" w:hAnsi="Arial" w:cs="Arial"/>
          <w:sz w:val="22"/>
          <w:szCs w:val="22"/>
        </w:rPr>
        <w:t>cell</w:t>
      </w:r>
      <w:proofErr w:type="gramEnd"/>
      <w:r w:rsidR="00D169F6">
        <w:rPr>
          <w:rFonts w:ascii="Arial" w:eastAsia="Arial" w:hAnsi="Arial" w:cs="Arial"/>
          <w:sz w:val="22"/>
          <w:szCs w:val="22"/>
        </w:rPr>
        <w:t xml:space="preserve"> type specific genes (Supplementary Figure 1E). </w:t>
      </w:r>
      <w:r>
        <w:rPr>
          <w:rFonts w:ascii="Arial" w:eastAsia="Arial" w:hAnsi="Arial" w:cs="Arial"/>
          <w:i/>
          <w:sz w:val="22"/>
          <w:szCs w:val="22"/>
        </w:rPr>
        <w:t xml:space="preserve"> </w:t>
      </w:r>
    </w:p>
    <w:p w14:paraId="0A08849F" w14:textId="58805944" w:rsidR="0057458B" w:rsidRPr="00A176F1" w:rsidRDefault="00E66580" w:rsidP="00A176F1">
      <w:pPr>
        <w:spacing w:line="360" w:lineRule="auto"/>
        <w:jc w:val="both"/>
        <w:rPr>
          <w:rFonts w:ascii="Arial" w:eastAsia="Arial" w:hAnsi="Arial" w:cs="Arial"/>
          <w:sz w:val="22"/>
          <w:szCs w:val="22"/>
        </w:rPr>
      </w:pPr>
      <w:r>
        <w:rPr>
          <w:rFonts w:ascii="Arial" w:eastAsia="Arial" w:hAnsi="Arial" w:cs="Arial"/>
          <w:i/>
          <w:sz w:val="22"/>
          <w:szCs w:val="22"/>
        </w:rPr>
        <w:t>Removing cells</w:t>
      </w:r>
      <w:r w:rsidR="008D0C32">
        <w:rPr>
          <w:rFonts w:ascii="Arial" w:eastAsia="Arial" w:hAnsi="Arial" w:cs="Arial"/>
          <w:i/>
          <w:sz w:val="22"/>
          <w:szCs w:val="22"/>
        </w:rPr>
        <w:t xml:space="preserve"> from </w:t>
      </w:r>
      <w:r w:rsidR="00D169F6">
        <w:rPr>
          <w:rFonts w:ascii="Arial" w:eastAsia="Arial" w:hAnsi="Arial" w:cs="Arial"/>
          <w:i/>
          <w:sz w:val="22"/>
          <w:szCs w:val="22"/>
        </w:rPr>
        <w:t>poor performing</w:t>
      </w:r>
      <w:r w:rsidR="008D0C32">
        <w:rPr>
          <w:rFonts w:ascii="Arial" w:eastAsia="Arial" w:hAnsi="Arial" w:cs="Arial"/>
          <w:i/>
          <w:sz w:val="22"/>
          <w:szCs w:val="22"/>
        </w:rPr>
        <w:t xml:space="preserve"> batches. </w:t>
      </w:r>
      <w:r w:rsidR="008D0C32">
        <w:rPr>
          <w:rFonts w:ascii="Arial" w:eastAsia="Arial" w:hAnsi="Arial" w:cs="Arial"/>
          <w:sz w:val="22"/>
          <w:szCs w:val="22"/>
        </w:rPr>
        <w:t xml:space="preserve">Initial data were supplied in 75 files containing data from 4 to 48 cells. The cells </w:t>
      </w:r>
      <w:r w:rsidR="00BC66E9">
        <w:rPr>
          <w:rFonts w:ascii="Arial" w:eastAsia="Arial" w:hAnsi="Arial" w:cs="Arial"/>
          <w:sz w:val="22"/>
          <w:szCs w:val="22"/>
        </w:rPr>
        <w:t xml:space="preserve">in </w:t>
      </w:r>
      <w:r w:rsidR="008D0C32">
        <w:rPr>
          <w:rFonts w:ascii="Arial" w:eastAsia="Arial" w:hAnsi="Arial" w:cs="Arial"/>
          <w:sz w:val="22"/>
          <w:szCs w:val="22"/>
        </w:rPr>
        <w:t xml:space="preserve">the same </w:t>
      </w:r>
      <w:r w:rsidR="00BC66E9">
        <w:rPr>
          <w:rFonts w:ascii="Arial" w:eastAsia="Arial" w:hAnsi="Arial" w:cs="Arial"/>
          <w:sz w:val="22"/>
          <w:szCs w:val="22"/>
        </w:rPr>
        <w:t xml:space="preserve">file </w:t>
      </w:r>
      <w:r w:rsidR="008D0C32">
        <w:rPr>
          <w:rFonts w:ascii="Arial" w:eastAsia="Arial" w:hAnsi="Arial" w:cs="Arial"/>
          <w:sz w:val="22"/>
          <w:szCs w:val="22"/>
        </w:rPr>
        <w:t xml:space="preserve">were measured in a single </w:t>
      </w:r>
      <w:proofErr w:type="spellStart"/>
      <w:r w:rsidR="008D0C32">
        <w:rPr>
          <w:rFonts w:ascii="Arial" w:eastAsia="Arial" w:hAnsi="Arial" w:cs="Arial"/>
          <w:sz w:val="22"/>
          <w:szCs w:val="22"/>
        </w:rPr>
        <w:t>nCounter</w:t>
      </w:r>
      <w:proofErr w:type="spellEnd"/>
      <w:r w:rsidR="008D0C32">
        <w:rPr>
          <w:rFonts w:ascii="Arial" w:eastAsia="Arial" w:hAnsi="Arial" w:cs="Arial"/>
          <w:sz w:val="22"/>
          <w:szCs w:val="22"/>
        </w:rPr>
        <w:t xml:space="preserve"> </w:t>
      </w:r>
      <w:r w:rsidR="00A176F1">
        <w:rPr>
          <w:rFonts w:ascii="Arial" w:eastAsia="Arial" w:hAnsi="Arial" w:cs="Arial"/>
          <w:sz w:val="22"/>
          <w:szCs w:val="22"/>
        </w:rPr>
        <w:t>run</w:t>
      </w:r>
      <w:r w:rsidR="008D0C32">
        <w:rPr>
          <w:rFonts w:ascii="Arial" w:eastAsia="Arial" w:hAnsi="Arial" w:cs="Arial"/>
          <w:sz w:val="22"/>
          <w:szCs w:val="22"/>
        </w:rPr>
        <w:t xml:space="preserve">. We considered </w:t>
      </w:r>
      <w:r w:rsidR="00A176F1">
        <w:rPr>
          <w:rFonts w:ascii="Arial" w:eastAsia="Arial" w:hAnsi="Arial" w:cs="Arial"/>
          <w:sz w:val="22"/>
          <w:szCs w:val="22"/>
        </w:rPr>
        <w:t xml:space="preserve">data in different files </w:t>
      </w:r>
      <w:r w:rsidR="008D0C32">
        <w:rPr>
          <w:rFonts w:ascii="Arial" w:eastAsia="Arial" w:hAnsi="Arial" w:cs="Arial"/>
          <w:sz w:val="22"/>
          <w:szCs w:val="22"/>
        </w:rPr>
        <w:t xml:space="preserve">as independent batches. </w:t>
      </w:r>
      <w:r w:rsidR="00092FCC">
        <w:rPr>
          <w:rFonts w:ascii="Arial" w:eastAsia="Arial" w:hAnsi="Arial" w:cs="Arial"/>
          <w:sz w:val="22"/>
          <w:szCs w:val="22"/>
        </w:rPr>
        <w:t xml:space="preserve">Inspection of not-normalized probe counts in batches (pooled for all genes </w:t>
      </w:r>
      <w:r w:rsidR="00A176F1">
        <w:rPr>
          <w:rFonts w:ascii="Arial" w:eastAsia="Arial" w:hAnsi="Arial" w:cs="Arial"/>
          <w:sz w:val="22"/>
          <w:szCs w:val="22"/>
        </w:rPr>
        <w:t xml:space="preserve">and </w:t>
      </w:r>
      <w:r w:rsidR="00092FCC">
        <w:rPr>
          <w:rFonts w:ascii="Arial" w:eastAsia="Arial" w:hAnsi="Arial" w:cs="Arial"/>
          <w:sz w:val="22"/>
          <w:szCs w:val="22"/>
        </w:rPr>
        <w:t>cell</w:t>
      </w:r>
      <w:r w:rsidR="00A176F1">
        <w:rPr>
          <w:rFonts w:ascii="Arial" w:eastAsia="Arial" w:hAnsi="Arial" w:cs="Arial"/>
          <w:sz w:val="22"/>
          <w:szCs w:val="22"/>
        </w:rPr>
        <w:t>s</w:t>
      </w:r>
      <w:r w:rsidR="00092FCC">
        <w:rPr>
          <w:rFonts w:ascii="Arial" w:eastAsia="Arial" w:hAnsi="Arial" w:cs="Arial"/>
          <w:sz w:val="22"/>
          <w:szCs w:val="22"/>
        </w:rPr>
        <w:t xml:space="preserve">) displayed large </w:t>
      </w:r>
      <w:r w:rsidR="00A176F1">
        <w:rPr>
          <w:rFonts w:ascii="Arial" w:eastAsia="Arial" w:hAnsi="Arial" w:cs="Arial"/>
          <w:sz w:val="22"/>
          <w:szCs w:val="22"/>
        </w:rPr>
        <w:t xml:space="preserve">count </w:t>
      </w:r>
      <w:r w:rsidR="00092FCC">
        <w:rPr>
          <w:rFonts w:ascii="Arial" w:eastAsia="Arial" w:hAnsi="Arial" w:cs="Arial"/>
          <w:sz w:val="22"/>
          <w:szCs w:val="22"/>
        </w:rPr>
        <w:t xml:space="preserve">variation </w:t>
      </w:r>
      <w:r w:rsidR="00F03FC2">
        <w:rPr>
          <w:rFonts w:ascii="Arial" w:eastAsia="Arial" w:hAnsi="Arial" w:cs="Arial"/>
          <w:sz w:val="22"/>
          <w:szCs w:val="22"/>
        </w:rPr>
        <w:t xml:space="preserve">(see boxplots in </w:t>
      </w:r>
      <w:r w:rsidR="00A176F1">
        <w:rPr>
          <w:rFonts w:ascii="Arial" w:eastAsia="Arial" w:hAnsi="Arial" w:cs="Arial"/>
          <w:sz w:val="22"/>
          <w:szCs w:val="22"/>
        </w:rPr>
        <w:t xml:space="preserve">Supplementary </w:t>
      </w:r>
      <w:r w:rsidR="00F03FC2">
        <w:rPr>
          <w:rFonts w:ascii="Arial" w:eastAsia="Arial" w:hAnsi="Arial" w:cs="Arial"/>
          <w:sz w:val="22"/>
          <w:szCs w:val="22"/>
        </w:rPr>
        <w:t>Fig</w:t>
      </w:r>
      <w:r w:rsidR="00A176F1">
        <w:rPr>
          <w:rFonts w:ascii="Arial" w:eastAsia="Arial" w:hAnsi="Arial" w:cs="Arial"/>
          <w:sz w:val="22"/>
          <w:szCs w:val="22"/>
        </w:rPr>
        <w:t>ure</w:t>
      </w:r>
      <w:r w:rsidR="00F03FC2">
        <w:rPr>
          <w:rFonts w:ascii="Arial" w:eastAsia="Arial" w:hAnsi="Arial" w:cs="Arial"/>
          <w:sz w:val="22"/>
          <w:szCs w:val="22"/>
        </w:rPr>
        <w:t xml:space="preserve"> 1F)</w:t>
      </w:r>
      <w:r w:rsidR="00BC66E9" w:rsidRPr="00BC66E9">
        <w:rPr>
          <w:rFonts w:ascii="Arial" w:eastAsia="Arial" w:hAnsi="Arial" w:cs="Arial"/>
          <w:sz w:val="22"/>
          <w:szCs w:val="22"/>
        </w:rPr>
        <w:t xml:space="preserve">. </w:t>
      </w:r>
      <w:r w:rsidR="00BC66E9">
        <w:rPr>
          <w:rFonts w:ascii="Arial" w:eastAsia="Arial" w:hAnsi="Arial" w:cs="Arial"/>
          <w:sz w:val="22"/>
          <w:szCs w:val="22"/>
        </w:rPr>
        <w:t xml:space="preserve">We analyzed distribution of probe counts in batches after quantile normalization. </w:t>
      </w:r>
      <w:r w:rsidR="00A176F1">
        <w:rPr>
          <w:rFonts w:ascii="Arial" w:eastAsia="Arial" w:hAnsi="Arial" w:cs="Arial"/>
          <w:sz w:val="22"/>
          <w:szCs w:val="22"/>
        </w:rPr>
        <w:t xml:space="preserve">For small gene panels for cells of many </w:t>
      </w:r>
      <w:proofErr w:type="gramStart"/>
      <w:r w:rsidR="00A176F1">
        <w:rPr>
          <w:rFonts w:ascii="Arial" w:eastAsia="Arial" w:hAnsi="Arial" w:cs="Arial"/>
          <w:sz w:val="22"/>
          <w:szCs w:val="22"/>
        </w:rPr>
        <w:t>type</w:t>
      </w:r>
      <w:r w:rsidR="003735C2">
        <w:rPr>
          <w:rFonts w:ascii="Arial" w:eastAsia="Arial" w:hAnsi="Arial" w:cs="Arial"/>
          <w:sz w:val="22"/>
          <w:szCs w:val="22"/>
        </w:rPr>
        <w:t>s</w:t>
      </w:r>
      <w:proofErr w:type="gramEnd"/>
      <w:r w:rsidR="00A176F1">
        <w:rPr>
          <w:rFonts w:ascii="Arial" w:eastAsia="Arial" w:hAnsi="Arial" w:cs="Arial"/>
          <w:sz w:val="22"/>
          <w:szCs w:val="22"/>
        </w:rPr>
        <w:t xml:space="preserve"> q</w:t>
      </w:r>
      <w:r w:rsidR="00BC66E9">
        <w:rPr>
          <w:rFonts w:ascii="Arial" w:eastAsia="Arial" w:hAnsi="Arial" w:cs="Arial"/>
          <w:sz w:val="22"/>
          <w:szCs w:val="22"/>
        </w:rPr>
        <w:t xml:space="preserve">uantile normalization is </w:t>
      </w:r>
      <w:r w:rsidR="003735C2">
        <w:rPr>
          <w:rFonts w:ascii="Arial" w:eastAsia="Arial" w:hAnsi="Arial" w:cs="Arial"/>
          <w:sz w:val="22"/>
          <w:szCs w:val="22"/>
        </w:rPr>
        <w:t xml:space="preserve">often </w:t>
      </w:r>
      <w:r w:rsidR="00BC66E9">
        <w:rPr>
          <w:rFonts w:ascii="Arial" w:eastAsia="Arial" w:hAnsi="Arial" w:cs="Arial"/>
          <w:sz w:val="22"/>
          <w:szCs w:val="22"/>
        </w:rPr>
        <w:t xml:space="preserve">not </w:t>
      </w:r>
      <w:r w:rsidR="003735C2">
        <w:rPr>
          <w:rFonts w:ascii="Arial" w:eastAsia="Arial" w:hAnsi="Arial" w:cs="Arial"/>
          <w:sz w:val="22"/>
          <w:szCs w:val="22"/>
        </w:rPr>
        <w:t xml:space="preserve">the </w:t>
      </w:r>
      <w:r w:rsidR="00BC66E9">
        <w:rPr>
          <w:rFonts w:ascii="Arial" w:eastAsia="Arial" w:hAnsi="Arial" w:cs="Arial"/>
          <w:sz w:val="22"/>
          <w:szCs w:val="22"/>
        </w:rPr>
        <w:t>method of choice</w:t>
      </w:r>
      <w:r w:rsidR="00042581" w:rsidRPr="00042581">
        <w:rPr>
          <w:rFonts w:ascii="Arial" w:eastAsia="Arial" w:hAnsi="Arial" w:cs="Arial"/>
          <w:sz w:val="22"/>
          <w:szCs w:val="22"/>
        </w:rPr>
        <w:t xml:space="preserve">, </w:t>
      </w:r>
      <w:r w:rsidR="00042581">
        <w:rPr>
          <w:rFonts w:ascii="Arial" w:eastAsia="Arial" w:hAnsi="Arial" w:cs="Arial"/>
          <w:sz w:val="22"/>
          <w:szCs w:val="22"/>
        </w:rPr>
        <w:t xml:space="preserve">as it magnifies expression of </w:t>
      </w:r>
      <w:r w:rsidR="00A176F1">
        <w:rPr>
          <w:rFonts w:ascii="Arial" w:eastAsia="Arial" w:hAnsi="Arial" w:cs="Arial"/>
          <w:sz w:val="22"/>
          <w:szCs w:val="22"/>
        </w:rPr>
        <w:t xml:space="preserve">probes with low counts but small count ranking, e.g. in cells with a small number of actively transcribed genes included </w:t>
      </w:r>
      <w:r w:rsidR="003735C2">
        <w:rPr>
          <w:rFonts w:ascii="Arial" w:eastAsia="Arial" w:hAnsi="Arial" w:cs="Arial"/>
          <w:sz w:val="22"/>
          <w:szCs w:val="22"/>
        </w:rPr>
        <w:t xml:space="preserve">within </w:t>
      </w:r>
      <w:r w:rsidR="00A176F1">
        <w:rPr>
          <w:rFonts w:ascii="Arial" w:eastAsia="Arial" w:hAnsi="Arial" w:cs="Arial"/>
          <w:sz w:val="22"/>
          <w:szCs w:val="22"/>
        </w:rPr>
        <w:t>the panel</w:t>
      </w:r>
      <w:r w:rsidR="00042581">
        <w:rPr>
          <w:rFonts w:ascii="Arial" w:eastAsia="Arial" w:hAnsi="Arial" w:cs="Arial"/>
          <w:sz w:val="22"/>
          <w:szCs w:val="22"/>
        </w:rPr>
        <w:t xml:space="preserve">. </w:t>
      </w:r>
      <w:r w:rsidR="003735C2">
        <w:rPr>
          <w:rFonts w:ascii="Arial" w:eastAsia="Arial" w:hAnsi="Arial" w:cs="Arial"/>
          <w:sz w:val="22"/>
          <w:szCs w:val="22"/>
        </w:rPr>
        <w:t>However</w:t>
      </w:r>
      <w:r w:rsidR="00A176F1">
        <w:rPr>
          <w:rFonts w:ascii="Arial" w:eastAsia="Arial" w:hAnsi="Arial" w:cs="Arial"/>
          <w:sz w:val="22"/>
          <w:szCs w:val="22"/>
        </w:rPr>
        <w:t xml:space="preserve">, in the case of </w:t>
      </w:r>
      <w:proofErr w:type="spellStart"/>
      <w:r w:rsidR="00A176F1">
        <w:rPr>
          <w:rFonts w:ascii="Arial" w:eastAsia="Arial" w:hAnsi="Arial" w:cs="Arial"/>
          <w:sz w:val="22"/>
          <w:szCs w:val="22"/>
        </w:rPr>
        <w:t>cell+gene</w:t>
      </w:r>
      <w:proofErr w:type="spellEnd"/>
      <w:r w:rsidR="00A176F1">
        <w:rPr>
          <w:rFonts w:ascii="Arial" w:eastAsia="Arial" w:hAnsi="Arial" w:cs="Arial"/>
          <w:sz w:val="22"/>
          <w:szCs w:val="22"/>
        </w:rPr>
        <w:t xml:space="preserve"> pooling </w:t>
      </w:r>
      <w:r w:rsidR="00042581">
        <w:rPr>
          <w:rFonts w:ascii="Arial" w:eastAsia="Arial" w:hAnsi="Arial" w:cs="Arial"/>
          <w:sz w:val="22"/>
          <w:szCs w:val="22"/>
        </w:rPr>
        <w:t xml:space="preserve">in </w:t>
      </w:r>
      <w:r w:rsidR="00A176F1">
        <w:rPr>
          <w:rFonts w:ascii="Arial" w:eastAsia="Arial" w:hAnsi="Arial" w:cs="Arial"/>
          <w:sz w:val="22"/>
          <w:szCs w:val="22"/>
        </w:rPr>
        <w:t xml:space="preserve">a </w:t>
      </w:r>
      <w:r w:rsidR="00042581">
        <w:rPr>
          <w:rFonts w:ascii="Arial" w:eastAsia="Arial" w:hAnsi="Arial" w:cs="Arial"/>
          <w:sz w:val="22"/>
          <w:szCs w:val="22"/>
        </w:rPr>
        <w:t>batch</w:t>
      </w:r>
      <w:r w:rsidR="00A176F1">
        <w:rPr>
          <w:rFonts w:ascii="Arial" w:eastAsia="Arial" w:hAnsi="Arial" w:cs="Arial"/>
          <w:sz w:val="22"/>
          <w:szCs w:val="22"/>
        </w:rPr>
        <w:t xml:space="preserve"> this effect is much less </w:t>
      </w:r>
      <w:r w:rsidR="003735C2">
        <w:rPr>
          <w:rFonts w:ascii="Arial" w:eastAsia="Arial" w:hAnsi="Arial" w:cs="Arial"/>
          <w:sz w:val="22"/>
          <w:szCs w:val="22"/>
        </w:rPr>
        <w:t>significant</w:t>
      </w:r>
      <w:r w:rsidR="00042581">
        <w:rPr>
          <w:rFonts w:ascii="Arial" w:eastAsia="Arial" w:hAnsi="Arial" w:cs="Arial"/>
          <w:sz w:val="22"/>
          <w:szCs w:val="22"/>
        </w:rPr>
        <w:t>, thus we performed quantile normalization in each batch</w:t>
      </w:r>
      <w:r w:rsidR="00A176F1">
        <w:rPr>
          <w:rFonts w:ascii="Arial" w:eastAsia="Arial" w:hAnsi="Arial" w:cs="Arial"/>
          <w:sz w:val="22"/>
          <w:szCs w:val="22"/>
        </w:rPr>
        <w:t>. We</w:t>
      </w:r>
      <w:r w:rsidR="00042581">
        <w:rPr>
          <w:rFonts w:ascii="Arial" w:eastAsia="Arial" w:hAnsi="Arial" w:cs="Arial"/>
          <w:sz w:val="22"/>
          <w:szCs w:val="22"/>
        </w:rPr>
        <w:t xml:space="preserve"> observed that medians became remarkably well aligned with one exceptional batch for sox10 mutants (Supplementary Figure 1</w:t>
      </w:r>
      <w:proofErr w:type="gramStart"/>
      <w:r w:rsidR="00042581">
        <w:rPr>
          <w:rFonts w:ascii="Arial" w:eastAsia="Arial" w:hAnsi="Arial" w:cs="Arial"/>
          <w:sz w:val="22"/>
          <w:szCs w:val="22"/>
        </w:rPr>
        <w:t>G,H</w:t>
      </w:r>
      <w:proofErr w:type="gramEnd"/>
      <w:r w:rsidR="00042581">
        <w:rPr>
          <w:rFonts w:ascii="Arial" w:eastAsia="Arial" w:hAnsi="Arial" w:cs="Arial"/>
          <w:sz w:val="22"/>
          <w:szCs w:val="22"/>
        </w:rPr>
        <w:t xml:space="preserve">). We removed the cells from this batch from our dataset. </w:t>
      </w:r>
      <w:r w:rsidR="00A176F1">
        <w:rPr>
          <w:rFonts w:ascii="Arial" w:eastAsia="Arial" w:hAnsi="Arial" w:cs="Arial"/>
          <w:sz w:val="22"/>
          <w:szCs w:val="22"/>
        </w:rPr>
        <w:t xml:space="preserve"> </w:t>
      </w:r>
      <w:r w:rsidR="00975677">
        <w:rPr>
          <w:rFonts w:ascii="Arial" w:eastAsia="Arial" w:hAnsi="Arial" w:cs="Arial"/>
          <w:sz w:val="22"/>
          <w:szCs w:val="22"/>
          <w:lang w:val="en-GB"/>
        </w:rPr>
        <w:t>For quantile normalization we</w:t>
      </w:r>
      <w:r w:rsidR="0057458B">
        <w:rPr>
          <w:rFonts w:ascii="Arial" w:eastAsia="Arial" w:hAnsi="Arial" w:cs="Arial"/>
          <w:sz w:val="22"/>
          <w:szCs w:val="22"/>
          <w:lang w:val="en-GB"/>
        </w:rPr>
        <w:t xml:space="preserve"> used </w:t>
      </w:r>
      <w:proofErr w:type="spellStart"/>
      <w:proofErr w:type="gramStart"/>
      <w:r w:rsidR="0057458B" w:rsidRPr="001301D9">
        <w:rPr>
          <w:rFonts w:ascii="Courier New" w:eastAsia="Courier New" w:hAnsi="Courier New" w:cs="Courier New"/>
          <w:sz w:val="22"/>
          <w:szCs w:val="22"/>
          <w:highlight w:val="white"/>
          <w:lang w:val="en-GB"/>
        </w:rPr>
        <w:t>normalize.quantiles</w:t>
      </w:r>
      <w:proofErr w:type="spellEnd"/>
      <w:proofErr w:type="gramEnd"/>
      <w:r w:rsidR="0057458B" w:rsidRPr="001301D9">
        <w:rPr>
          <w:rFonts w:ascii="Courier New" w:eastAsia="Courier New" w:hAnsi="Courier New" w:cs="Courier New"/>
          <w:sz w:val="22"/>
          <w:szCs w:val="22"/>
          <w:highlight w:val="white"/>
          <w:lang w:val="en-GB"/>
        </w:rPr>
        <w:t>()</w:t>
      </w:r>
      <w:r w:rsidR="0057458B" w:rsidRPr="001301D9">
        <w:rPr>
          <w:rFonts w:ascii="Arial" w:eastAsia="Arial" w:hAnsi="Arial" w:cs="Arial"/>
          <w:sz w:val="22"/>
          <w:szCs w:val="22"/>
          <w:highlight w:val="white"/>
          <w:lang w:val="en-GB"/>
        </w:rPr>
        <w:t xml:space="preserve">function from </w:t>
      </w:r>
      <w:proofErr w:type="spellStart"/>
      <w:r w:rsidR="0057458B" w:rsidRPr="001301D9">
        <w:rPr>
          <w:rFonts w:ascii="Courier New" w:eastAsia="Courier New" w:hAnsi="Courier New" w:cs="Courier New"/>
          <w:sz w:val="22"/>
          <w:szCs w:val="22"/>
          <w:highlight w:val="white"/>
          <w:lang w:val="en-GB"/>
        </w:rPr>
        <w:t>preprocessCore</w:t>
      </w:r>
      <w:proofErr w:type="spellEnd"/>
      <w:r w:rsidR="0057458B" w:rsidRPr="001301D9">
        <w:rPr>
          <w:rFonts w:ascii="Courier New" w:eastAsia="Courier New" w:hAnsi="Courier New" w:cs="Courier New"/>
          <w:sz w:val="22"/>
          <w:szCs w:val="22"/>
          <w:highlight w:val="white"/>
          <w:lang w:val="en-GB"/>
        </w:rPr>
        <w:t xml:space="preserve"> </w:t>
      </w:r>
      <w:r w:rsidR="0057458B" w:rsidRPr="001301D9">
        <w:rPr>
          <w:rFonts w:ascii="Arial" w:eastAsia="Arial" w:hAnsi="Arial" w:cs="Arial"/>
          <w:sz w:val="22"/>
          <w:szCs w:val="22"/>
          <w:highlight w:val="white"/>
          <w:lang w:val="en-GB"/>
        </w:rPr>
        <w:t>R</w:t>
      </w:r>
      <w:r w:rsidR="00A176F1">
        <w:rPr>
          <w:rFonts w:ascii="Arial" w:eastAsia="Arial" w:hAnsi="Arial" w:cs="Arial"/>
          <w:sz w:val="22"/>
          <w:szCs w:val="22"/>
          <w:highlight w:val="white"/>
          <w:lang w:val="en-GB"/>
        </w:rPr>
        <w:t xml:space="preserve"> </w:t>
      </w:r>
      <w:r w:rsidR="0057458B" w:rsidRPr="001301D9">
        <w:rPr>
          <w:rFonts w:ascii="Arial" w:eastAsia="Arial" w:hAnsi="Arial" w:cs="Arial"/>
          <w:sz w:val="22"/>
          <w:szCs w:val="22"/>
          <w:highlight w:val="white"/>
          <w:lang w:val="en-GB"/>
        </w:rPr>
        <w:t>package</w:t>
      </w:r>
      <w:r w:rsidR="00A176F1">
        <w:rPr>
          <w:rFonts w:ascii="Arial" w:eastAsia="Arial" w:hAnsi="Arial" w:cs="Arial"/>
          <w:sz w:val="22"/>
          <w:szCs w:val="22"/>
          <w:highlight w:val="white"/>
          <w:lang w:val="en-GB"/>
        </w:rPr>
        <w:t xml:space="preserve"> (</w:t>
      </w:r>
      <w:proofErr w:type="spellStart"/>
      <w:r w:rsidR="00EA6F6E">
        <w:rPr>
          <w:rFonts w:ascii="Arial" w:eastAsia="Arial" w:hAnsi="Arial" w:cs="Arial"/>
          <w:color w:val="000000"/>
          <w:sz w:val="22"/>
          <w:szCs w:val="22"/>
        </w:rPr>
        <w:t>Bolstad</w:t>
      </w:r>
      <w:proofErr w:type="spellEnd"/>
      <w:r w:rsidR="00EA6F6E">
        <w:rPr>
          <w:rFonts w:ascii="Arial" w:eastAsia="Arial" w:hAnsi="Arial" w:cs="Arial"/>
          <w:color w:val="000000"/>
          <w:sz w:val="22"/>
          <w:szCs w:val="22"/>
        </w:rPr>
        <w:t xml:space="preserve"> et al., 2003</w:t>
      </w:r>
      <w:r w:rsidR="0057458B">
        <w:rPr>
          <w:rFonts w:ascii="Arial" w:eastAsia="Arial" w:hAnsi="Arial" w:cs="Arial"/>
          <w:sz w:val="22"/>
          <w:szCs w:val="22"/>
          <w:highlight w:val="white"/>
          <w:lang w:val="en-GB"/>
        </w:rPr>
        <w:t>)</w:t>
      </w:r>
      <w:r w:rsidR="0057458B" w:rsidRPr="001009D7">
        <w:rPr>
          <w:rFonts w:ascii="Arial" w:eastAsia="Arial" w:hAnsi="Arial" w:cs="Arial"/>
          <w:sz w:val="22"/>
          <w:szCs w:val="22"/>
          <w:lang w:val="en-GB"/>
        </w:rPr>
        <w:t>;</w:t>
      </w:r>
    </w:p>
    <w:p w14:paraId="5D5093BA" w14:textId="617A4531" w:rsidR="001918EE" w:rsidRDefault="001918EE" w:rsidP="00EA6F6E">
      <w:pPr>
        <w:spacing w:line="360" w:lineRule="auto"/>
        <w:jc w:val="both"/>
        <w:rPr>
          <w:rFonts w:ascii="Arial" w:eastAsia="Arial" w:hAnsi="Arial" w:cs="Arial"/>
          <w:sz w:val="22"/>
          <w:szCs w:val="22"/>
        </w:rPr>
      </w:pPr>
      <w:r w:rsidRPr="001918EE">
        <w:rPr>
          <w:rFonts w:ascii="Arial" w:eastAsia="Arial" w:hAnsi="Arial" w:cs="Arial"/>
          <w:i/>
          <w:sz w:val="22"/>
          <w:szCs w:val="22"/>
        </w:rPr>
        <w:lastRenderedPageBreak/>
        <w:t xml:space="preserve">Removing cells with a very low </w:t>
      </w:r>
      <w:r w:rsidR="0057458B" w:rsidRPr="001918EE">
        <w:rPr>
          <w:rFonts w:ascii="Arial" w:eastAsia="Arial" w:hAnsi="Arial" w:cs="Arial"/>
          <w:i/>
          <w:sz w:val="22"/>
          <w:szCs w:val="22"/>
          <w:lang w:val="en-GB"/>
        </w:rPr>
        <w:t>external control (</w:t>
      </w:r>
      <w:r w:rsidR="0057458B" w:rsidRPr="001918EE">
        <w:rPr>
          <w:rFonts w:ascii="Arial" w:eastAsia="Arial" w:hAnsi="Arial" w:cs="Arial"/>
          <w:iCs/>
          <w:sz w:val="22"/>
          <w:szCs w:val="22"/>
          <w:lang w:val="en-GB"/>
        </w:rPr>
        <w:t>kanamycin</w:t>
      </w:r>
      <w:r w:rsidR="0057458B" w:rsidRPr="001918EE">
        <w:rPr>
          <w:rFonts w:ascii="Arial" w:eastAsia="Arial" w:hAnsi="Arial" w:cs="Arial"/>
          <w:i/>
          <w:sz w:val="22"/>
          <w:szCs w:val="22"/>
          <w:lang w:val="en-GB"/>
        </w:rPr>
        <w:t>) count or internal control (</w:t>
      </w:r>
      <w:r w:rsidR="0057458B" w:rsidRPr="001918EE">
        <w:rPr>
          <w:rFonts w:ascii="Arial" w:eastAsia="Arial" w:hAnsi="Arial" w:cs="Arial"/>
          <w:iCs/>
          <w:sz w:val="22"/>
          <w:szCs w:val="22"/>
          <w:lang w:val="en-GB"/>
        </w:rPr>
        <w:t>rpl13</w:t>
      </w:r>
      <w:r w:rsidR="0057458B" w:rsidRPr="001918EE">
        <w:rPr>
          <w:rFonts w:ascii="Arial" w:eastAsia="Arial" w:hAnsi="Arial" w:cs="Arial"/>
          <w:i/>
          <w:sz w:val="22"/>
          <w:szCs w:val="22"/>
          <w:lang w:val="en-GB"/>
        </w:rPr>
        <w:t>) count</w:t>
      </w:r>
      <w:r w:rsidRPr="001918EE">
        <w:rPr>
          <w:rFonts w:ascii="Arial" w:eastAsia="Arial" w:hAnsi="Arial" w:cs="Arial"/>
          <w:sz w:val="22"/>
          <w:szCs w:val="22"/>
        </w:rPr>
        <w:t xml:space="preserve">: </w:t>
      </w:r>
      <w:r>
        <w:rPr>
          <w:rFonts w:ascii="Arial" w:eastAsia="Arial" w:hAnsi="Arial" w:cs="Arial"/>
          <w:sz w:val="22"/>
          <w:szCs w:val="22"/>
        </w:rPr>
        <w:t xml:space="preserve">Despite consistency test on </w:t>
      </w:r>
      <w:r w:rsidRPr="001918EE">
        <w:rPr>
          <w:rFonts w:ascii="Arial" w:eastAsia="Arial" w:hAnsi="Arial" w:cs="Arial"/>
          <w:i/>
          <w:sz w:val="22"/>
          <w:szCs w:val="22"/>
        </w:rPr>
        <w:t>kanamycin</w:t>
      </w:r>
      <w:r>
        <w:rPr>
          <w:rFonts w:ascii="Arial" w:eastAsia="Arial" w:hAnsi="Arial" w:cs="Arial"/>
          <w:sz w:val="22"/>
          <w:szCs w:val="22"/>
        </w:rPr>
        <w:t xml:space="preserve"> and </w:t>
      </w:r>
      <w:r w:rsidRPr="001918EE">
        <w:rPr>
          <w:rFonts w:ascii="Arial" w:eastAsia="Arial" w:hAnsi="Arial" w:cs="Arial"/>
          <w:i/>
          <w:sz w:val="22"/>
          <w:szCs w:val="22"/>
        </w:rPr>
        <w:t>rpl13</w:t>
      </w:r>
      <w:r>
        <w:rPr>
          <w:rFonts w:ascii="Arial" w:eastAsia="Arial" w:hAnsi="Arial" w:cs="Arial"/>
          <w:sz w:val="22"/>
          <w:szCs w:val="22"/>
        </w:rPr>
        <w:t xml:space="preserve"> expressions, there were a number of cells with very low count values</w:t>
      </w:r>
      <w:r w:rsidR="00EA6F6E">
        <w:rPr>
          <w:rFonts w:ascii="Arial" w:eastAsia="Arial" w:hAnsi="Arial" w:cs="Arial"/>
          <w:sz w:val="22"/>
          <w:szCs w:val="22"/>
        </w:rPr>
        <w:t xml:space="preserve"> for both normalization probes. As the sum of </w:t>
      </w:r>
      <w:r w:rsidR="00EA6F6E" w:rsidRPr="00EA6F6E">
        <w:rPr>
          <w:rFonts w:ascii="Arial" w:eastAsia="Arial" w:hAnsi="Arial" w:cs="Arial"/>
          <w:i/>
          <w:sz w:val="22"/>
          <w:szCs w:val="22"/>
        </w:rPr>
        <w:t>kanamycin</w:t>
      </w:r>
      <w:r w:rsidR="00EA6F6E">
        <w:rPr>
          <w:rFonts w:ascii="Arial" w:eastAsia="Arial" w:hAnsi="Arial" w:cs="Arial"/>
          <w:sz w:val="22"/>
          <w:szCs w:val="22"/>
        </w:rPr>
        <w:t xml:space="preserve"> and </w:t>
      </w:r>
      <w:r w:rsidR="00EA6F6E" w:rsidRPr="00EA6F6E">
        <w:rPr>
          <w:rFonts w:ascii="Arial" w:eastAsia="Arial" w:hAnsi="Arial" w:cs="Arial"/>
          <w:i/>
          <w:sz w:val="22"/>
          <w:szCs w:val="22"/>
        </w:rPr>
        <w:t>rpl13</w:t>
      </w:r>
      <w:r>
        <w:rPr>
          <w:rFonts w:ascii="Arial" w:eastAsia="Arial" w:hAnsi="Arial" w:cs="Arial"/>
          <w:sz w:val="22"/>
          <w:szCs w:val="22"/>
        </w:rPr>
        <w:t xml:space="preserve"> </w:t>
      </w:r>
      <w:r w:rsidR="00EA6F6E">
        <w:rPr>
          <w:rFonts w:ascii="Arial" w:eastAsia="Arial" w:hAnsi="Arial" w:cs="Arial"/>
          <w:sz w:val="22"/>
          <w:szCs w:val="22"/>
        </w:rPr>
        <w:t xml:space="preserve">counts was used for normalization, simultaneous low counts of the two probes </w:t>
      </w:r>
      <w:r>
        <w:rPr>
          <w:rFonts w:ascii="Arial" w:eastAsia="Arial" w:hAnsi="Arial" w:cs="Arial"/>
          <w:sz w:val="22"/>
          <w:szCs w:val="22"/>
        </w:rPr>
        <w:t xml:space="preserve">would </w:t>
      </w:r>
      <w:r w:rsidR="003735C2">
        <w:rPr>
          <w:rFonts w:ascii="Arial" w:eastAsia="Arial" w:hAnsi="Arial" w:cs="Arial"/>
          <w:sz w:val="22"/>
          <w:szCs w:val="22"/>
        </w:rPr>
        <w:t>inflate</w:t>
      </w:r>
      <w:r w:rsidR="00EA6F6E">
        <w:rPr>
          <w:rFonts w:ascii="Arial" w:eastAsia="Arial" w:hAnsi="Arial" w:cs="Arial"/>
          <w:sz w:val="22"/>
          <w:szCs w:val="22"/>
        </w:rPr>
        <w:t xml:space="preserve"> expression </w:t>
      </w:r>
      <w:r>
        <w:rPr>
          <w:rFonts w:ascii="Arial" w:eastAsia="Arial" w:hAnsi="Arial" w:cs="Arial"/>
          <w:sz w:val="22"/>
          <w:szCs w:val="22"/>
        </w:rPr>
        <w:t xml:space="preserve">values. We removed 3 cells for which </w:t>
      </w:r>
      <w:r w:rsidRPr="001918EE">
        <w:rPr>
          <w:rFonts w:ascii="Arial" w:eastAsia="Arial" w:hAnsi="Arial" w:cs="Arial"/>
          <w:i/>
          <w:sz w:val="22"/>
          <w:szCs w:val="22"/>
        </w:rPr>
        <w:t>kanamycin</w:t>
      </w:r>
      <w:r>
        <w:rPr>
          <w:rFonts w:ascii="Arial" w:eastAsia="Arial" w:hAnsi="Arial" w:cs="Arial"/>
          <w:sz w:val="22"/>
          <w:szCs w:val="22"/>
        </w:rPr>
        <w:t xml:space="preserve"> counts were less than 0.02 of the probe median. For </w:t>
      </w:r>
      <w:r w:rsidRPr="001918EE">
        <w:rPr>
          <w:rFonts w:ascii="Arial" w:eastAsia="Arial" w:hAnsi="Arial" w:cs="Arial"/>
          <w:i/>
          <w:sz w:val="22"/>
          <w:szCs w:val="22"/>
        </w:rPr>
        <w:t>rpl13</w:t>
      </w:r>
      <w:r>
        <w:rPr>
          <w:rFonts w:ascii="Arial" w:eastAsia="Arial" w:hAnsi="Arial" w:cs="Arial"/>
          <w:i/>
          <w:sz w:val="22"/>
          <w:szCs w:val="22"/>
        </w:rPr>
        <w:t xml:space="preserve"> </w:t>
      </w:r>
      <w:r>
        <w:rPr>
          <w:rFonts w:ascii="Arial" w:eastAsia="Arial" w:hAnsi="Arial" w:cs="Arial"/>
          <w:sz w:val="22"/>
          <w:szCs w:val="22"/>
        </w:rPr>
        <w:t xml:space="preserve">we had a number of cells with </w:t>
      </w:r>
      <w:r w:rsidR="003735C2">
        <w:rPr>
          <w:rFonts w:ascii="Arial" w:eastAsia="Arial" w:hAnsi="Arial" w:cs="Arial"/>
          <w:sz w:val="22"/>
          <w:szCs w:val="22"/>
        </w:rPr>
        <w:t xml:space="preserve">low </w:t>
      </w:r>
      <w:r>
        <w:rPr>
          <w:rFonts w:ascii="Arial" w:eastAsia="Arial" w:hAnsi="Arial" w:cs="Arial"/>
          <w:sz w:val="22"/>
          <w:szCs w:val="22"/>
        </w:rPr>
        <w:t xml:space="preserve">expression and removed the cells with bottom 5% of </w:t>
      </w:r>
      <w:r w:rsidRPr="001918EE">
        <w:rPr>
          <w:rFonts w:ascii="Arial" w:eastAsia="Arial" w:hAnsi="Arial" w:cs="Arial"/>
          <w:i/>
          <w:sz w:val="22"/>
          <w:szCs w:val="22"/>
        </w:rPr>
        <w:t>rpl13</w:t>
      </w:r>
      <w:r>
        <w:rPr>
          <w:rFonts w:ascii="Arial" w:eastAsia="Arial" w:hAnsi="Arial" w:cs="Arial"/>
          <w:sz w:val="22"/>
          <w:szCs w:val="22"/>
        </w:rPr>
        <w:t xml:space="preserve"> probe counts (Supplementary Figure 1 </w:t>
      </w:r>
      <w:proofErr w:type="gramStart"/>
      <w:r>
        <w:rPr>
          <w:rFonts w:ascii="Arial" w:eastAsia="Arial" w:hAnsi="Arial" w:cs="Arial"/>
          <w:sz w:val="22"/>
          <w:szCs w:val="22"/>
        </w:rPr>
        <w:t>I,J</w:t>
      </w:r>
      <w:proofErr w:type="gramEnd"/>
      <w:r>
        <w:rPr>
          <w:rFonts w:ascii="Arial" w:eastAsia="Arial" w:hAnsi="Arial" w:cs="Arial"/>
          <w:sz w:val="22"/>
          <w:szCs w:val="22"/>
        </w:rPr>
        <w:t>)</w:t>
      </w:r>
      <w:r w:rsidR="005F4D26">
        <w:rPr>
          <w:rFonts w:ascii="Arial" w:eastAsia="Arial" w:hAnsi="Arial" w:cs="Arial"/>
          <w:sz w:val="22"/>
          <w:szCs w:val="22"/>
        </w:rPr>
        <w:t>.</w:t>
      </w:r>
      <w:r w:rsidR="00EA6F6E">
        <w:rPr>
          <w:rFonts w:ascii="Arial" w:eastAsia="Arial" w:hAnsi="Arial" w:cs="Arial"/>
          <w:sz w:val="22"/>
          <w:szCs w:val="22"/>
        </w:rPr>
        <w:t xml:space="preserve"> This ends the description of the filters we used, but a number of cells </w:t>
      </w:r>
      <w:r w:rsidR="00F71676">
        <w:rPr>
          <w:rFonts w:ascii="Arial" w:eastAsia="Arial" w:hAnsi="Arial" w:cs="Arial"/>
          <w:sz w:val="22"/>
          <w:szCs w:val="22"/>
        </w:rPr>
        <w:t xml:space="preserve">(42) were removed during normalization. </w:t>
      </w:r>
    </w:p>
    <w:p w14:paraId="43416B41" w14:textId="722CF23D" w:rsidR="004F0CB2" w:rsidRDefault="00F71676" w:rsidP="00EA6F6E">
      <w:pPr>
        <w:spacing w:line="360" w:lineRule="auto"/>
        <w:jc w:val="both"/>
        <w:rPr>
          <w:rFonts w:ascii="Arial" w:eastAsia="Arial" w:hAnsi="Arial" w:cs="Arial"/>
          <w:sz w:val="22"/>
          <w:szCs w:val="22"/>
          <w:lang w:val="en-GB"/>
        </w:rPr>
      </w:pPr>
      <w:r>
        <w:rPr>
          <w:rFonts w:ascii="Arial" w:eastAsia="Arial" w:hAnsi="Arial" w:cs="Arial"/>
          <w:b/>
          <w:sz w:val="22"/>
          <w:szCs w:val="22"/>
        </w:rPr>
        <w:t xml:space="preserve">Normalization of probe counts. </w:t>
      </w:r>
      <w:r>
        <w:rPr>
          <w:rFonts w:ascii="Arial" w:eastAsia="Arial" w:hAnsi="Arial" w:cs="Arial"/>
          <w:sz w:val="22"/>
          <w:szCs w:val="22"/>
        </w:rPr>
        <w:t xml:space="preserve">We </w:t>
      </w:r>
      <w:r w:rsidRPr="00EA6F6E">
        <w:rPr>
          <w:rFonts w:ascii="Arial" w:eastAsia="Arial" w:hAnsi="Arial" w:cs="Arial"/>
          <w:sz w:val="22"/>
          <w:szCs w:val="22"/>
        </w:rPr>
        <w:t xml:space="preserve">used normalization for housekeeping genes implemented in </w:t>
      </w:r>
      <w:r w:rsidR="0057458B" w:rsidRPr="00EA6F6E">
        <w:rPr>
          <w:rFonts w:ascii="Arial" w:eastAsia="Arial" w:hAnsi="Arial" w:cs="Arial"/>
          <w:sz w:val="22"/>
          <w:szCs w:val="22"/>
          <w:lang w:val="en-GB"/>
        </w:rPr>
        <w:t xml:space="preserve">the </w:t>
      </w:r>
      <w:proofErr w:type="spellStart"/>
      <w:r w:rsidR="0057458B" w:rsidRPr="00EA6F6E">
        <w:rPr>
          <w:rFonts w:ascii="Courier" w:eastAsia="Arial" w:hAnsi="Courier" w:cs="Arial"/>
          <w:sz w:val="22"/>
          <w:szCs w:val="22"/>
          <w:lang w:val="en-GB"/>
        </w:rPr>
        <w:t>NanoStringNorm</w:t>
      </w:r>
      <w:proofErr w:type="spellEnd"/>
      <w:r w:rsidR="0057458B" w:rsidRPr="00EA6F6E">
        <w:rPr>
          <w:rFonts w:ascii="Arial" w:eastAsia="Arial" w:hAnsi="Arial" w:cs="Arial"/>
          <w:sz w:val="22"/>
          <w:szCs w:val="22"/>
          <w:lang w:val="en-GB"/>
        </w:rPr>
        <w:t xml:space="preserve"> R package</w:t>
      </w:r>
      <w:r w:rsidRPr="00EA6F6E">
        <w:rPr>
          <w:rFonts w:ascii="Arial" w:eastAsia="Arial" w:hAnsi="Arial" w:cs="Arial"/>
          <w:sz w:val="22"/>
          <w:szCs w:val="22"/>
          <w:lang w:val="en-GB"/>
        </w:rPr>
        <w:t xml:space="preserve"> (</w:t>
      </w:r>
      <w:proofErr w:type="spellStart"/>
      <w:r w:rsidRPr="00EA6F6E">
        <w:rPr>
          <w:rFonts w:ascii="Arial" w:eastAsia="Arial" w:hAnsi="Arial" w:cs="Arial"/>
          <w:sz w:val="22"/>
          <w:szCs w:val="22"/>
          <w:lang w:val="en-GB"/>
        </w:rPr>
        <w:t>Waggott</w:t>
      </w:r>
      <w:proofErr w:type="spellEnd"/>
      <w:r w:rsidRPr="00EA6F6E">
        <w:rPr>
          <w:rFonts w:ascii="Arial" w:eastAsia="Arial" w:hAnsi="Arial" w:cs="Arial"/>
          <w:sz w:val="22"/>
          <w:szCs w:val="22"/>
          <w:lang w:val="en-GB"/>
        </w:rPr>
        <w:t xml:space="preserve"> </w:t>
      </w:r>
      <w:r w:rsidR="00EA6F6E" w:rsidRPr="00EA6F6E">
        <w:rPr>
          <w:rFonts w:ascii="Arial" w:eastAsia="Arial" w:hAnsi="Arial" w:cs="Arial"/>
          <w:sz w:val="22"/>
          <w:szCs w:val="22"/>
          <w:lang w:val="en-GB"/>
        </w:rPr>
        <w:t>et al., 2012</w:t>
      </w:r>
      <w:r w:rsidRPr="00EA6F6E">
        <w:rPr>
          <w:rFonts w:ascii="Arial" w:eastAsia="Arial" w:hAnsi="Arial" w:cs="Arial"/>
          <w:sz w:val="22"/>
          <w:szCs w:val="22"/>
          <w:lang w:val="en-GB"/>
        </w:rPr>
        <w:t>)</w:t>
      </w:r>
      <w:r w:rsidR="0057458B" w:rsidRPr="00EA6F6E">
        <w:rPr>
          <w:rFonts w:ascii="Arial" w:eastAsia="Arial" w:hAnsi="Arial" w:cs="Arial"/>
          <w:sz w:val="22"/>
          <w:szCs w:val="22"/>
          <w:lang w:val="en-GB"/>
        </w:rPr>
        <w:t>.</w:t>
      </w:r>
      <w:r w:rsidRPr="00EA6F6E">
        <w:rPr>
          <w:rFonts w:ascii="Arial" w:eastAsia="Arial" w:hAnsi="Arial" w:cs="Arial"/>
          <w:sz w:val="22"/>
          <w:szCs w:val="22"/>
          <w:lang w:val="en-GB"/>
        </w:rPr>
        <w:t xml:space="preserve"> We</w:t>
      </w:r>
      <w:r>
        <w:rPr>
          <w:rFonts w:ascii="Arial" w:eastAsia="Arial" w:hAnsi="Arial" w:cs="Arial"/>
          <w:sz w:val="22"/>
          <w:szCs w:val="22"/>
          <w:lang w:val="en-GB"/>
        </w:rPr>
        <w:t xml:space="preserve"> used </w:t>
      </w:r>
      <w:r w:rsidRPr="00F71676">
        <w:rPr>
          <w:rFonts w:ascii="Courier" w:eastAsia="Arial" w:hAnsi="Courier" w:cs="Arial"/>
          <w:sz w:val="22"/>
          <w:szCs w:val="22"/>
          <w:lang w:val="en-GB"/>
        </w:rPr>
        <w:t>mean.sd</w:t>
      </w:r>
      <w:r w:rsidR="0057458B" w:rsidRPr="001009D7">
        <w:rPr>
          <w:rFonts w:ascii="Arial" w:eastAsia="Arial" w:hAnsi="Arial" w:cs="Arial"/>
          <w:sz w:val="22"/>
          <w:szCs w:val="22"/>
          <w:lang w:val="en-GB"/>
        </w:rPr>
        <w:t xml:space="preserve"> </w:t>
      </w:r>
      <w:r>
        <w:rPr>
          <w:rFonts w:ascii="Arial" w:eastAsia="Arial" w:hAnsi="Arial" w:cs="Arial"/>
          <w:sz w:val="22"/>
          <w:szCs w:val="22"/>
          <w:lang w:val="en-GB"/>
        </w:rPr>
        <w:t xml:space="preserve">for the background estimation and the sum of housekeeping gene counts </w:t>
      </w:r>
      <w:r w:rsidR="00EA6F6E" w:rsidRPr="00EA6F6E">
        <w:rPr>
          <w:rFonts w:ascii="Arial" w:eastAsia="Arial" w:hAnsi="Arial" w:cs="Arial"/>
          <w:sz w:val="22"/>
          <w:szCs w:val="22"/>
        </w:rPr>
        <w:t>(</w:t>
      </w:r>
      <w:r w:rsidR="00EA6F6E" w:rsidRPr="00EA6F6E">
        <w:rPr>
          <w:rFonts w:ascii="Arial" w:eastAsia="Arial" w:hAnsi="Arial" w:cs="Arial"/>
          <w:i/>
          <w:sz w:val="22"/>
          <w:szCs w:val="22"/>
        </w:rPr>
        <w:t>kanamycin</w:t>
      </w:r>
      <w:r w:rsidR="00EA6F6E">
        <w:rPr>
          <w:rFonts w:ascii="Arial" w:eastAsia="Arial" w:hAnsi="Arial" w:cs="Arial"/>
          <w:sz w:val="22"/>
          <w:szCs w:val="22"/>
        </w:rPr>
        <w:t xml:space="preserve"> and </w:t>
      </w:r>
      <w:r w:rsidR="00EA6F6E" w:rsidRPr="00EA6F6E">
        <w:rPr>
          <w:rFonts w:ascii="Arial" w:eastAsia="Arial" w:hAnsi="Arial" w:cs="Arial"/>
          <w:i/>
          <w:sz w:val="22"/>
          <w:szCs w:val="22"/>
        </w:rPr>
        <w:t>rpl13</w:t>
      </w:r>
      <w:r w:rsidR="00EA6F6E">
        <w:rPr>
          <w:rFonts w:ascii="Arial" w:eastAsia="Arial" w:hAnsi="Arial" w:cs="Arial"/>
          <w:sz w:val="22"/>
          <w:szCs w:val="22"/>
        </w:rPr>
        <w:t xml:space="preserve">) </w:t>
      </w:r>
      <w:r>
        <w:rPr>
          <w:rFonts w:ascii="Arial" w:eastAsia="Arial" w:hAnsi="Arial" w:cs="Arial"/>
          <w:sz w:val="22"/>
          <w:szCs w:val="22"/>
          <w:lang w:val="en-GB"/>
        </w:rPr>
        <w:t xml:space="preserve">for estimation of RNA content. We performed normalization in </w:t>
      </w:r>
      <w:r w:rsidRPr="00AC56CB">
        <w:rPr>
          <w:rFonts w:ascii="Arial" w:eastAsia="Arial" w:hAnsi="Arial" w:cs="Arial"/>
          <w:sz w:val="22"/>
          <w:szCs w:val="22"/>
          <w:lang w:val="en-GB"/>
        </w:rPr>
        <w:t xml:space="preserve">cycles, at each iteration </w:t>
      </w:r>
      <w:r w:rsidR="003735C2" w:rsidRPr="005378A2">
        <w:rPr>
          <w:rFonts w:ascii="Arial" w:eastAsia="Arial" w:hAnsi="Arial" w:cs="Arial"/>
          <w:sz w:val="22"/>
          <w:szCs w:val="22"/>
          <w:lang w:val="en-GB"/>
        </w:rPr>
        <w:t>retaining</w:t>
      </w:r>
      <w:r w:rsidR="003735C2" w:rsidRPr="007D3964">
        <w:rPr>
          <w:rFonts w:ascii="Arial" w:eastAsia="Arial" w:hAnsi="Arial" w:cs="Arial"/>
          <w:sz w:val="22"/>
          <w:szCs w:val="22"/>
          <w:lang w:val="en-GB"/>
        </w:rPr>
        <w:t xml:space="preserve"> </w:t>
      </w:r>
      <w:r w:rsidRPr="007D3964">
        <w:rPr>
          <w:rFonts w:ascii="Arial" w:eastAsia="Arial" w:hAnsi="Arial" w:cs="Arial"/>
          <w:sz w:val="22"/>
          <w:szCs w:val="22"/>
          <w:lang w:val="en-GB"/>
        </w:rPr>
        <w:t xml:space="preserve">only the cells with </w:t>
      </w:r>
      <w:r w:rsidR="004F0CB2" w:rsidRPr="007D3964">
        <w:rPr>
          <w:rFonts w:ascii="Arial" w:eastAsia="Arial" w:hAnsi="Arial" w:cs="Arial"/>
          <w:sz w:val="22"/>
          <w:szCs w:val="22"/>
          <w:lang w:val="en-GB"/>
        </w:rPr>
        <w:t>the following conditions (as recommended by the authors</w:t>
      </w:r>
      <w:r w:rsidR="00AC56CB" w:rsidRPr="007D3964">
        <w:rPr>
          <w:rFonts w:ascii="Arial" w:eastAsia="Arial" w:hAnsi="Arial" w:cs="Arial"/>
          <w:sz w:val="22"/>
          <w:szCs w:val="22"/>
          <w:lang w:val="en-GB"/>
        </w:rPr>
        <w:t xml:space="preserve"> of (</w:t>
      </w:r>
      <w:proofErr w:type="spellStart"/>
      <w:r w:rsidR="00AC56CB" w:rsidRPr="007D3964">
        <w:rPr>
          <w:rFonts w:ascii="Arial" w:eastAsia="Arial" w:hAnsi="Arial" w:cs="Arial"/>
          <w:sz w:val="22"/>
          <w:szCs w:val="22"/>
          <w:lang w:val="en-GB"/>
        </w:rPr>
        <w:t>Waggot</w:t>
      </w:r>
      <w:proofErr w:type="spellEnd"/>
      <w:r w:rsidR="00AC56CB" w:rsidRPr="007D3964">
        <w:rPr>
          <w:rFonts w:ascii="Arial" w:eastAsia="Arial" w:hAnsi="Arial" w:cs="Arial"/>
          <w:sz w:val="22"/>
          <w:szCs w:val="22"/>
          <w:lang w:val="en-GB"/>
        </w:rPr>
        <w:t xml:space="preserve"> et al., 2012)</w:t>
      </w:r>
      <w:r w:rsidR="004F0CB2" w:rsidRPr="007D3964">
        <w:rPr>
          <w:rFonts w:ascii="Arial" w:eastAsia="Arial" w:hAnsi="Arial" w:cs="Arial"/>
          <w:sz w:val="22"/>
          <w:szCs w:val="22"/>
          <w:lang w:val="en-GB"/>
        </w:rPr>
        <w:t>:</w:t>
      </w:r>
      <w:r w:rsidR="004F0CB2" w:rsidRPr="00AC56CB">
        <w:rPr>
          <w:rFonts w:ascii="Arial" w:eastAsia="Arial" w:hAnsi="Arial" w:cs="Arial"/>
          <w:sz w:val="22"/>
          <w:szCs w:val="22"/>
          <w:lang w:val="en-GB"/>
        </w:rPr>
        <w:t xml:space="preserve">  </w:t>
      </w:r>
      <w:proofErr w:type="spellStart"/>
      <w:r w:rsidRPr="00AC56CB">
        <w:rPr>
          <w:rFonts w:ascii="Arial" w:eastAsia="Arial" w:hAnsi="Arial" w:cs="Arial"/>
          <w:sz w:val="22"/>
          <w:szCs w:val="22"/>
          <w:lang w:val="en-GB"/>
        </w:rPr>
        <w:t>normfactors</w:t>
      </w:r>
      <w:proofErr w:type="spellEnd"/>
      <w:r w:rsidR="004F0CB2" w:rsidRPr="00AC56CB">
        <w:rPr>
          <w:rFonts w:ascii="Arial" w:eastAsia="Arial" w:hAnsi="Arial" w:cs="Arial"/>
          <w:sz w:val="22"/>
          <w:szCs w:val="22"/>
          <w:lang w:val="en-GB"/>
        </w:rPr>
        <w:t xml:space="preserve"> </w:t>
      </w:r>
      <w:r w:rsidRPr="00AC56CB">
        <w:rPr>
          <w:rFonts w:ascii="Arial" w:eastAsia="Arial" w:hAnsi="Arial" w:cs="Arial"/>
          <w:sz w:val="22"/>
          <w:szCs w:val="22"/>
          <w:lang w:val="en-GB"/>
        </w:rPr>
        <w:t>between 0.3 and 3</w:t>
      </w:r>
      <w:r w:rsidR="004F0CB2" w:rsidRPr="00AC56CB">
        <w:rPr>
          <w:rFonts w:ascii="Arial" w:eastAsia="Arial" w:hAnsi="Arial" w:cs="Arial"/>
          <w:sz w:val="22"/>
          <w:szCs w:val="22"/>
          <w:lang w:val="en-GB"/>
        </w:rPr>
        <w:t>; estimated background within 3 standard</w:t>
      </w:r>
      <w:r w:rsidR="004F0CB2">
        <w:rPr>
          <w:rFonts w:ascii="Arial" w:eastAsia="Arial" w:hAnsi="Arial" w:cs="Arial"/>
          <w:sz w:val="22"/>
          <w:szCs w:val="22"/>
          <w:lang w:val="en-GB"/>
        </w:rPr>
        <w:t xml:space="preserve"> deviations from the mean background; </w:t>
      </w:r>
      <w:r w:rsidR="0093468F">
        <w:rPr>
          <w:rFonts w:ascii="Arial" w:eastAsia="Arial" w:hAnsi="Arial" w:cs="Arial"/>
          <w:sz w:val="22"/>
          <w:szCs w:val="22"/>
          <w:lang w:val="en-GB"/>
        </w:rPr>
        <w:t>the proportion of missing expressed endogenous probes less than 0.9 (i.e. at least 5 genes out of 42 had non-zero counts)</w:t>
      </w:r>
      <w:r w:rsidR="004F0CB2">
        <w:rPr>
          <w:rFonts w:ascii="Arial" w:eastAsia="Arial" w:hAnsi="Arial" w:cs="Arial"/>
          <w:sz w:val="22"/>
          <w:szCs w:val="22"/>
          <w:lang w:val="en-GB"/>
        </w:rPr>
        <w:t>; and the estimated RNA content within 3 standard deviations from the mean. After each iteration a number of cells not complying with these conditions were removed and another round of normalization was executed until no cells were removed</w:t>
      </w:r>
      <w:r w:rsidR="00AC56CB">
        <w:rPr>
          <w:rFonts w:ascii="Arial" w:eastAsia="Arial" w:hAnsi="Arial" w:cs="Arial"/>
          <w:sz w:val="22"/>
          <w:szCs w:val="22"/>
          <w:lang w:val="en-GB"/>
        </w:rPr>
        <w:t xml:space="preserve"> after normalization</w:t>
      </w:r>
      <w:r w:rsidR="004F0CB2">
        <w:rPr>
          <w:rFonts w:ascii="Arial" w:eastAsia="Arial" w:hAnsi="Arial" w:cs="Arial"/>
          <w:sz w:val="22"/>
          <w:szCs w:val="22"/>
          <w:lang w:val="en-GB"/>
        </w:rPr>
        <w:t xml:space="preserve">. </w:t>
      </w:r>
      <w:r w:rsidR="00AC56CB">
        <w:rPr>
          <w:rFonts w:ascii="Arial" w:eastAsia="Arial" w:hAnsi="Arial" w:cs="Arial"/>
          <w:sz w:val="22"/>
          <w:szCs w:val="22"/>
          <w:lang w:val="en-GB"/>
        </w:rPr>
        <w:t xml:space="preserve">For our dataset normalization </w:t>
      </w:r>
      <w:r w:rsidR="004F0CB2">
        <w:rPr>
          <w:rFonts w:ascii="Arial" w:eastAsia="Arial" w:hAnsi="Arial" w:cs="Arial"/>
          <w:sz w:val="22"/>
          <w:szCs w:val="22"/>
          <w:lang w:val="en-GB"/>
        </w:rPr>
        <w:t>stopped at the 5</w:t>
      </w:r>
      <w:r w:rsidR="004F0CB2" w:rsidRPr="004F0CB2">
        <w:rPr>
          <w:rFonts w:ascii="Arial" w:eastAsia="Arial" w:hAnsi="Arial" w:cs="Arial"/>
          <w:sz w:val="22"/>
          <w:szCs w:val="22"/>
          <w:vertAlign w:val="superscript"/>
          <w:lang w:val="en-GB"/>
        </w:rPr>
        <w:t>th</w:t>
      </w:r>
      <w:r w:rsidR="004F0CB2">
        <w:rPr>
          <w:rFonts w:ascii="Arial" w:eastAsia="Arial" w:hAnsi="Arial" w:cs="Arial"/>
          <w:sz w:val="22"/>
          <w:szCs w:val="22"/>
          <w:lang w:val="en-GB"/>
        </w:rPr>
        <w:t xml:space="preserve"> iteration. Some probes after normalization obtained very low values, </w:t>
      </w:r>
      <w:r w:rsidR="00AC56CB">
        <w:rPr>
          <w:rFonts w:ascii="Arial" w:eastAsia="Arial" w:hAnsi="Arial" w:cs="Arial"/>
          <w:sz w:val="22"/>
          <w:szCs w:val="22"/>
          <w:lang w:val="en-GB"/>
        </w:rPr>
        <w:t xml:space="preserve">less than one count, such </w:t>
      </w:r>
      <w:r w:rsidR="004F0CB2">
        <w:rPr>
          <w:rFonts w:ascii="Arial" w:eastAsia="Arial" w:hAnsi="Arial" w:cs="Arial"/>
          <w:sz w:val="22"/>
          <w:szCs w:val="22"/>
          <w:lang w:val="en-GB"/>
        </w:rPr>
        <w:t xml:space="preserve">values were </w:t>
      </w:r>
      <w:r w:rsidR="00AC56CB">
        <w:rPr>
          <w:rFonts w:ascii="Arial" w:eastAsia="Arial" w:hAnsi="Arial" w:cs="Arial"/>
          <w:sz w:val="22"/>
          <w:szCs w:val="22"/>
          <w:lang w:val="en-GB"/>
        </w:rPr>
        <w:t xml:space="preserve">truncated to zero. The resulting expression table was </w:t>
      </w:r>
      <w:r w:rsidR="003735C2">
        <w:rPr>
          <w:rFonts w:ascii="Arial" w:eastAsia="Arial" w:hAnsi="Arial" w:cs="Arial"/>
          <w:sz w:val="22"/>
          <w:szCs w:val="22"/>
          <w:lang w:val="en-GB"/>
        </w:rPr>
        <w:t>used for</w:t>
      </w:r>
      <w:r w:rsidR="004F0CB2">
        <w:rPr>
          <w:rFonts w:ascii="Arial" w:eastAsia="Arial" w:hAnsi="Arial" w:cs="Arial"/>
          <w:sz w:val="22"/>
          <w:szCs w:val="22"/>
          <w:lang w:val="en-GB"/>
        </w:rPr>
        <w:t xml:space="preserve"> the imputation procedure. </w:t>
      </w:r>
    </w:p>
    <w:p w14:paraId="1AB4CD97" w14:textId="493F5A11" w:rsidR="00A23CAC" w:rsidRDefault="0068214C" w:rsidP="002F2C8F">
      <w:pPr>
        <w:spacing w:line="360" w:lineRule="auto"/>
        <w:jc w:val="both"/>
        <w:rPr>
          <w:rFonts w:ascii="Arial" w:eastAsia="Arial" w:hAnsi="Arial" w:cs="Arial"/>
          <w:sz w:val="22"/>
          <w:szCs w:val="22"/>
          <w:lang w:val="en-GB"/>
        </w:rPr>
      </w:pPr>
      <w:r>
        <w:rPr>
          <w:rFonts w:ascii="Arial" w:eastAsia="Arial" w:hAnsi="Arial" w:cs="Arial"/>
          <w:b/>
          <w:sz w:val="22"/>
          <w:szCs w:val="22"/>
          <w:lang w:val="en-GB"/>
        </w:rPr>
        <w:t>Imputation for d</w:t>
      </w:r>
      <w:r w:rsidR="004F0CB2" w:rsidRPr="004F0CB2">
        <w:rPr>
          <w:rFonts w:ascii="Arial" w:eastAsia="Arial" w:hAnsi="Arial" w:cs="Arial"/>
          <w:b/>
          <w:sz w:val="22"/>
          <w:szCs w:val="22"/>
          <w:lang w:val="en-GB"/>
        </w:rPr>
        <w:t>ropout</w:t>
      </w:r>
      <w:r>
        <w:rPr>
          <w:rFonts w:ascii="Arial" w:eastAsia="Arial" w:hAnsi="Arial" w:cs="Arial"/>
          <w:b/>
          <w:sz w:val="22"/>
          <w:szCs w:val="22"/>
          <w:lang w:val="en-GB"/>
        </w:rPr>
        <w:t>s</w:t>
      </w:r>
      <w:r w:rsidR="004F0CB2">
        <w:rPr>
          <w:rFonts w:ascii="Arial" w:eastAsia="Arial" w:hAnsi="Arial" w:cs="Arial"/>
          <w:b/>
          <w:sz w:val="22"/>
          <w:szCs w:val="22"/>
          <w:lang w:val="en-GB"/>
        </w:rPr>
        <w:t xml:space="preserve">. </w:t>
      </w:r>
      <w:r w:rsidR="00EC503E">
        <w:rPr>
          <w:rFonts w:ascii="Arial" w:eastAsia="Arial" w:hAnsi="Arial" w:cs="Arial"/>
          <w:sz w:val="22"/>
          <w:szCs w:val="22"/>
        </w:rPr>
        <w:t>S</w:t>
      </w:r>
      <w:r w:rsidR="00AC56CB">
        <w:rPr>
          <w:rFonts w:ascii="Arial" w:eastAsia="Arial" w:hAnsi="Arial" w:cs="Arial"/>
          <w:sz w:val="22"/>
          <w:szCs w:val="22"/>
        </w:rPr>
        <w:t>ometimes, in s</w:t>
      </w:r>
      <w:r w:rsidR="00EC503E">
        <w:rPr>
          <w:rFonts w:ascii="Arial" w:eastAsia="Arial" w:hAnsi="Arial" w:cs="Arial"/>
          <w:sz w:val="22"/>
          <w:szCs w:val="22"/>
        </w:rPr>
        <w:t xml:space="preserve">ingle cell transcriptomics </w:t>
      </w:r>
      <w:r w:rsidR="00AC56CB">
        <w:rPr>
          <w:rFonts w:ascii="Arial" w:eastAsia="Arial" w:hAnsi="Arial" w:cs="Arial"/>
          <w:sz w:val="22"/>
          <w:szCs w:val="22"/>
        </w:rPr>
        <w:t xml:space="preserve">a </w:t>
      </w:r>
      <w:r w:rsidR="003735C2">
        <w:rPr>
          <w:rFonts w:ascii="Arial" w:eastAsia="Arial" w:hAnsi="Arial" w:cs="Arial"/>
          <w:sz w:val="22"/>
          <w:szCs w:val="22"/>
        </w:rPr>
        <w:t xml:space="preserve">specific </w:t>
      </w:r>
      <w:r w:rsidR="00AC56CB">
        <w:rPr>
          <w:rFonts w:ascii="Arial" w:eastAsia="Arial" w:hAnsi="Arial" w:cs="Arial"/>
          <w:sz w:val="22"/>
          <w:szCs w:val="22"/>
        </w:rPr>
        <w:t xml:space="preserve">gene displays zero transcription activity in a cell, </w:t>
      </w:r>
      <w:r w:rsidR="003735C2">
        <w:rPr>
          <w:rFonts w:ascii="Arial" w:eastAsia="Arial" w:hAnsi="Arial" w:cs="Arial"/>
          <w:sz w:val="22"/>
          <w:szCs w:val="22"/>
        </w:rPr>
        <w:t>despite the</w:t>
      </w:r>
      <w:r w:rsidR="00AC56CB">
        <w:rPr>
          <w:rFonts w:ascii="Arial" w:eastAsia="Arial" w:hAnsi="Arial" w:cs="Arial"/>
          <w:sz w:val="22"/>
          <w:szCs w:val="22"/>
        </w:rPr>
        <w:t xml:space="preserve"> combination of </w:t>
      </w:r>
      <w:r w:rsidR="003735C2">
        <w:rPr>
          <w:rFonts w:ascii="Arial" w:eastAsia="Arial" w:hAnsi="Arial" w:cs="Arial"/>
          <w:sz w:val="22"/>
          <w:szCs w:val="22"/>
        </w:rPr>
        <w:t xml:space="preserve">other </w:t>
      </w:r>
      <w:r w:rsidR="00AC56CB">
        <w:rPr>
          <w:rFonts w:ascii="Arial" w:eastAsia="Arial" w:hAnsi="Arial" w:cs="Arial"/>
          <w:sz w:val="22"/>
          <w:szCs w:val="22"/>
        </w:rPr>
        <w:t xml:space="preserve">highly expressed markers </w:t>
      </w:r>
      <w:r w:rsidR="003735C2">
        <w:rPr>
          <w:rFonts w:ascii="Arial" w:eastAsia="Arial" w:hAnsi="Arial" w:cs="Arial"/>
          <w:sz w:val="22"/>
          <w:szCs w:val="22"/>
        </w:rPr>
        <w:t xml:space="preserve">indicating </w:t>
      </w:r>
      <w:r w:rsidR="00AC56CB">
        <w:rPr>
          <w:rFonts w:ascii="Arial" w:eastAsia="Arial" w:hAnsi="Arial" w:cs="Arial"/>
          <w:sz w:val="22"/>
          <w:szCs w:val="22"/>
        </w:rPr>
        <w:t xml:space="preserve">that the cell belongs to </w:t>
      </w:r>
      <w:r w:rsidR="003735C2">
        <w:rPr>
          <w:rFonts w:ascii="Arial" w:eastAsia="Arial" w:hAnsi="Arial" w:cs="Arial"/>
          <w:sz w:val="22"/>
          <w:szCs w:val="22"/>
        </w:rPr>
        <w:t xml:space="preserve">a specific </w:t>
      </w:r>
      <w:r w:rsidR="00AC56CB">
        <w:rPr>
          <w:rFonts w:ascii="Arial" w:eastAsia="Arial" w:hAnsi="Arial" w:cs="Arial"/>
          <w:sz w:val="22"/>
          <w:szCs w:val="22"/>
        </w:rPr>
        <w:t xml:space="preserve">type, which </w:t>
      </w:r>
      <w:r w:rsidR="003735C2">
        <w:rPr>
          <w:rFonts w:ascii="Arial" w:eastAsia="Arial" w:hAnsi="Arial" w:cs="Arial"/>
          <w:sz w:val="22"/>
          <w:szCs w:val="22"/>
        </w:rPr>
        <w:t>would therefore be</w:t>
      </w:r>
      <w:r w:rsidR="00AC56CB">
        <w:rPr>
          <w:rFonts w:ascii="Arial" w:eastAsia="Arial" w:hAnsi="Arial" w:cs="Arial"/>
          <w:sz w:val="22"/>
          <w:szCs w:val="22"/>
        </w:rPr>
        <w:t xml:space="preserve"> expected to have </w:t>
      </w:r>
      <w:r w:rsidR="002F2C8F">
        <w:rPr>
          <w:rFonts w:ascii="Arial" w:eastAsia="Arial" w:hAnsi="Arial" w:cs="Arial"/>
          <w:sz w:val="22"/>
          <w:szCs w:val="22"/>
        </w:rPr>
        <w:t xml:space="preserve">a high transcription activity of </w:t>
      </w:r>
      <w:r w:rsidR="003735C2">
        <w:rPr>
          <w:rFonts w:ascii="Arial" w:eastAsia="Arial" w:hAnsi="Arial" w:cs="Arial"/>
          <w:sz w:val="22"/>
          <w:szCs w:val="22"/>
        </w:rPr>
        <w:t xml:space="preserve">that specific </w:t>
      </w:r>
      <w:r w:rsidR="00AC56CB">
        <w:rPr>
          <w:rFonts w:ascii="Arial" w:eastAsia="Arial" w:hAnsi="Arial" w:cs="Arial"/>
          <w:sz w:val="22"/>
          <w:szCs w:val="22"/>
        </w:rPr>
        <w:t>gene</w:t>
      </w:r>
      <w:r>
        <w:rPr>
          <w:rFonts w:ascii="Arial" w:eastAsia="Arial" w:hAnsi="Arial" w:cs="Arial"/>
          <w:sz w:val="22"/>
          <w:szCs w:val="22"/>
        </w:rPr>
        <w:t xml:space="preserve">. </w:t>
      </w:r>
      <w:r w:rsidR="002F2C8F">
        <w:rPr>
          <w:rFonts w:ascii="Arial" w:eastAsia="Arial" w:hAnsi="Arial" w:cs="Arial"/>
          <w:sz w:val="22"/>
          <w:szCs w:val="22"/>
        </w:rPr>
        <w:t>S</w:t>
      </w:r>
      <w:r>
        <w:rPr>
          <w:rFonts w:ascii="Arial" w:eastAsia="Arial" w:hAnsi="Arial" w:cs="Arial"/>
          <w:sz w:val="22"/>
          <w:szCs w:val="22"/>
        </w:rPr>
        <w:t xml:space="preserve">uch ‘dropouts’ </w:t>
      </w:r>
      <w:r w:rsidR="003735C2">
        <w:rPr>
          <w:rFonts w:ascii="Arial" w:eastAsia="Arial" w:hAnsi="Arial" w:cs="Arial"/>
          <w:sz w:val="22"/>
          <w:szCs w:val="22"/>
        </w:rPr>
        <w:t xml:space="preserve">are </w:t>
      </w:r>
      <w:r w:rsidR="002F2C8F">
        <w:rPr>
          <w:rFonts w:ascii="Arial" w:eastAsia="Arial" w:hAnsi="Arial" w:cs="Arial"/>
          <w:sz w:val="22"/>
          <w:szCs w:val="22"/>
        </w:rPr>
        <w:t>deem</w:t>
      </w:r>
      <w:r w:rsidR="003735C2">
        <w:rPr>
          <w:rFonts w:ascii="Arial" w:eastAsia="Arial" w:hAnsi="Arial" w:cs="Arial"/>
          <w:sz w:val="22"/>
          <w:szCs w:val="22"/>
        </w:rPr>
        <w:t>ed</w:t>
      </w:r>
      <w:r w:rsidR="002F2C8F">
        <w:rPr>
          <w:rFonts w:ascii="Arial" w:eastAsia="Arial" w:hAnsi="Arial" w:cs="Arial"/>
          <w:sz w:val="22"/>
          <w:szCs w:val="22"/>
        </w:rPr>
        <w:t xml:space="preserve"> to </w:t>
      </w:r>
      <w:r>
        <w:rPr>
          <w:rFonts w:ascii="Arial" w:eastAsia="Arial" w:hAnsi="Arial" w:cs="Arial"/>
          <w:sz w:val="22"/>
          <w:szCs w:val="22"/>
        </w:rPr>
        <w:t xml:space="preserve">emerge from </w:t>
      </w:r>
      <w:r w:rsidR="002F2C8F">
        <w:rPr>
          <w:rFonts w:ascii="Arial" w:eastAsia="Arial" w:hAnsi="Arial" w:cs="Arial"/>
          <w:sz w:val="22"/>
          <w:szCs w:val="22"/>
        </w:rPr>
        <w:t xml:space="preserve">failures of </w:t>
      </w:r>
      <w:r>
        <w:rPr>
          <w:rFonts w:ascii="Arial" w:eastAsia="Arial" w:hAnsi="Arial" w:cs="Arial"/>
          <w:sz w:val="22"/>
          <w:szCs w:val="22"/>
        </w:rPr>
        <w:t>reverse transcriptase</w:t>
      </w:r>
      <w:r w:rsidR="002F2C8F">
        <w:rPr>
          <w:rFonts w:ascii="Arial" w:eastAsia="Arial" w:hAnsi="Arial" w:cs="Arial"/>
          <w:sz w:val="22"/>
          <w:szCs w:val="22"/>
        </w:rPr>
        <w:t xml:space="preserve"> initiation</w:t>
      </w:r>
      <w:r w:rsidR="00002BA5">
        <w:rPr>
          <w:rFonts w:ascii="Arial" w:eastAsia="Arial" w:hAnsi="Arial" w:cs="Arial"/>
          <w:sz w:val="22"/>
          <w:szCs w:val="22"/>
        </w:rPr>
        <w:t>, but also may result from biological variability, e.g. due to transcriptional bursting (Hendriks et al)</w:t>
      </w:r>
      <w:r>
        <w:rPr>
          <w:rFonts w:ascii="Arial" w:eastAsia="Arial" w:hAnsi="Arial" w:cs="Arial"/>
          <w:sz w:val="22"/>
          <w:szCs w:val="22"/>
        </w:rPr>
        <w:t xml:space="preserve">. A number of software tools has been developed to correct this type of experimental error. We used </w:t>
      </w:r>
      <w:proofErr w:type="spellStart"/>
      <w:r w:rsidRPr="00F35815">
        <w:rPr>
          <w:rFonts w:ascii="Arial" w:eastAsia="Arial" w:hAnsi="Arial" w:cs="Arial"/>
          <w:sz w:val="22"/>
          <w:szCs w:val="22"/>
          <w:lang w:val="en-GB"/>
        </w:rPr>
        <w:t>drImpute</w:t>
      </w:r>
      <w:proofErr w:type="spellEnd"/>
      <w:r w:rsidRPr="00F35815">
        <w:rPr>
          <w:rFonts w:ascii="Arial" w:eastAsia="Arial" w:hAnsi="Arial" w:cs="Arial"/>
          <w:sz w:val="22"/>
          <w:szCs w:val="22"/>
          <w:lang w:val="en-GB"/>
        </w:rPr>
        <w:t xml:space="preserve"> </w:t>
      </w:r>
      <w:r w:rsidRPr="00D756A2">
        <w:rPr>
          <w:rFonts w:ascii="Arial" w:eastAsia="Arial" w:hAnsi="Arial" w:cs="Arial"/>
          <w:sz w:val="22"/>
          <w:szCs w:val="22"/>
          <w:lang w:val="en-GB"/>
        </w:rPr>
        <w:t>softwar</w:t>
      </w:r>
      <w:r w:rsidRPr="002F2C8F">
        <w:rPr>
          <w:rFonts w:ascii="Arial" w:eastAsia="Arial" w:hAnsi="Arial" w:cs="Arial"/>
          <w:sz w:val="22"/>
          <w:szCs w:val="22"/>
          <w:lang w:val="en-GB"/>
        </w:rPr>
        <w:t>e</w:t>
      </w:r>
      <w:r w:rsidR="002F2C8F" w:rsidRPr="002F2C8F">
        <w:rPr>
          <w:rFonts w:ascii="Arial" w:eastAsia="Arial" w:hAnsi="Arial" w:cs="Arial"/>
          <w:sz w:val="22"/>
          <w:szCs w:val="22"/>
          <w:lang w:val="en-GB"/>
        </w:rPr>
        <w:t xml:space="preserve"> (</w:t>
      </w:r>
      <w:r w:rsidR="002F2C8F" w:rsidRPr="002F2C8F">
        <w:rPr>
          <w:rFonts w:ascii="Arial" w:eastAsia="Arial" w:hAnsi="Arial" w:cs="Arial"/>
          <w:color w:val="000000"/>
          <w:sz w:val="22"/>
          <w:szCs w:val="22"/>
        </w:rPr>
        <w:t>Gong et al. 2018)</w:t>
      </w:r>
      <w:r>
        <w:rPr>
          <w:rFonts w:ascii="Arial" w:eastAsia="Arial" w:hAnsi="Arial" w:cs="Arial"/>
          <w:sz w:val="22"/>
          <w:szCs w:val="22"/>
          <w:lang w:val="en-GB"/>
        </w:rPr>
        <w:t xml:space="preserve">. </w:t>
      </w:r>
      <w:r w:rsidR="002F2C8F">
        <w:rPr>
          <w:rFonts w:ascii="Arial" w:eastAsia="Arial" w:hAnsi="Arial" w:cs="Arial"/>
          <w:sz w:val="22"/>
          <w:szCs w:val="22"/>
          <w:lang w:val="en-GB"/>
        </w:rPr>
        <w:t xml:space="preserve">As </w:t>
      </w:r>
      <w:proofErr w:type="spellStart"/>
      <w:r w:rsidR="002F2C8F">
        <w:rPr>
          <w:rFonts w:ascii="Arial" w:eastAsia="Arial" w:hAnsi="Arial" w:cs="Arial"/>
          <w:sz w:val="22"/>
          <w:szCs w:val="22"/>
          <w:lang w:val="en-GB"/>
        </w:rPr>
        <w:t>nCounter</w:t>
      </w:r>
      <w:proofErr w:type="spellEnd"/>
      <w:r w:rsidR="002F2C8F">
        <w:rPr>
          <w:rFonts w:ascii="Arial" w:eastAsia="Arial" w:hAnsi="Arial" w:cs="Arial"/>
          <w:sz w:val="22"/>
          <w:szCs w:val="22"/>
          <w:lang w:val="en-GB"/>
        </w:rPr>
        <w:t xml:space="preserve"> can introduce a counting error at the level of negative probe counts </w:t>
      </w:r>
      <w:r>
        <w:rPr>
          <w:rFonts w:ascii="Arial" w:eastAsia="Arial" w:hAnsi="Arial" w:cs="Arial"/>
          <w:sz w:val="22"/>
          <w:szCs w:val="22"/>
          <w:lang w:val="en-GB"/>
        </w:rPr>
        <w:t xml:space="preserve">all elements of the </w:t>
      </w:r>
      <w:r w:rsidRPr="00F35815">
        <w:rPr>
          <w:rFonts w:ascii="Arial" w:eastAsia="Arial" w:hAnsi="Arial" w:cs="Arial"/>
          <w:sz w:val="22"/>
          <w:szCs w:val="22"/>
          <w:lang w:val="en-GB"/>
        </w:rPr>
        <w:t xml:space="preserve">expression matrix </w:t>
      </w:r>
      <w:r>
        <w:rPr>
          <w:rFonts w:ascii="Arial" w:eastAsia="Arial" w:hAnsi="Arial" w:cs="Arial"/>
          <w:sz w:val="22"/>
          <w:szCs w:val="22"/>
          <w:lang w:val="en-GB"/>
        </w:rPr>
        <w:t xml:space="preserve">with counts less than </w:t>
      </w:r>
      <w:r w:rsidRPr="00F35815">
        <w:rPr>
          <w:rFonts w:ascii="Arial" w:eastAsia="Arial" w:hAnsi="Arial" w:cs="Arial"/>
          <w:sz w:val="22"/>
          <w:szCs w:val="22"/>
          <w:lang w:val="en-GB"/>
        </w:rPr>
        <w:t xml:space="preserve">30 </w:t>
      </w:r>
      <w:r w:rsidR="002F2C8F">
        <w:rPr>
          <w:rFonts w:ascii="Arial" w:eastAsia="Arial" w:hAnsi="Arial" w:cs="Arial"/>
          <w:sz w:val="22"/>
          <w:szCs w:val="22"/>
          <w:lang w:val="en-GB"/>
        </w:rPr>
        <w:t xml:space="preserve">were </w:t>
      </w:r>
      <w:r>
        <w:rPr>
          <w:rFonts w:ascii="Arial" w:eastAsia="Arial" w:hAnsi="Arial" w:cs="Arial"/>
          <w:sz w:val="22"/>
          <w:szCs w:val="22"/>
          <w:lang w:val="en-GB"/>
        </w:rPr>
        <w:t>set to zero</w:t>
      </w:r>
      <w:r w:rsidR="002F2C8F">
        <w:rPr>
          <w:rFonts w:ascii="Arial" w:eastAsia="Arial" w:hAnsi="Arial" w:cs="Arial"/>
          <w:sz w:val="22"/>
          <w:szCs w:val="22"/>
          <w:lang w:val="en-GB"/>
        </w:rPr>
        <w:t>.</w:t>
      </w:r>
      <w:r>
        <w:rPr>
          <w:rFonts w:ascii="Arial" w:eastAsia="Arial" w:hAnsi="Arial" w:cs="Arial"/>
          <w:sz w:val="22"/>
          <w:szCs w:val="22"/>
          <w:lang w:val="en-GB"/>
        </w:rPr>
        <w:t xml:space="preserve"> </w:t>
      </w:r>
      <w:r w:rsidR="00094747">
        <w:rPr>
          <w:rFonts w:ascii="Arial" w:eastAsia="Arial" w:hAnsi="Arial" w:cs="Arial"/>
          <w:sz w:val="22"/>
          <w:szCs w:val="22"/>
          <w:lang w:val="en-GB"/>
        </w:rPr>
        <w:t xml:space="preserve">Then </w:t>
      </w:r>
      <w:r w:rsidR="002F2C8F">
        <w:rPr>
          <w:rFonts w:ascii="Arial" w:eastAsia="Arial" w:hAnsi="Arial" w:cs="Arial"/>
          <w:sz w:val="22"/>
          <w:szCs w:val="22"/>
          <w:lang w:val="en-GB"/>
        </w:rPr>
        <w:t xml:space="preserve">the </w:t>
      </w:r>
      <w:proofErr w:type="spellStart"/>
      <w:r>
        <w:rPr>
          <w:rFonts w:ascii="Arial" w:eastAsia="Arial" w:hAnsi="Arial" w:cs="Arial"/>
          <w:sz w:val="22"/>
          <w:szCs w:val="22"/>
          <w:lang w:val="en-GB"/>
        </w:rPr>
        <w:t>pseudocount</w:t>
      </w:r>
      <w:proofErr w:type="spellEnd"/>
      <w:r>
        <w:rPr>
          <w:rFonts w:ascii="Arial" w:eastAsia="Arial" w:hAnsi="Arial" w:cs="Arial"/>
          <w:sz w:val="22"/>
          <w:szCs w:val="22"/>
          <w:lang w:val="en-GB"/>
        </w:rPr>
        <w:t xml:space="preserve"> of 1</w:t>
      </w:r>
      <w:r w:rsidR="002F2C8F">
        <w:rPr>
          <w:rFonts w:ascii="Arial" w:eastAsia="Arial" w:hAnsi="Arial" w:cs="Arial"/>
          <w:sz w:val="22"/>
          <w:szCs w:val="22"/>
          <w:lang w:val="en-GB"/>
        </w:rPr>
        <w:t xml:space="preserve"> </w:t>
      </w:r>
      <w:r w:rsidR="00094747">
        <w:rPr>
          <w:rFonts w:ascii="Arial" w:eastAsia="Arial" w:hAnsi="Arial" w:cs="Arial"/>
          <w:sz w:val="22"/>
          <w:szCs w:val="22"/>
          <w:lang w:val="en-GB"/>
        </w:rPr>
        <w:t xml:space="preserve">was </w:t>
      </w:r>
      <w:r w:rsidR="002F2C8F">
        <w:rPr>
          <w:rFonts w:ascii="Arial" w:eastAsia="Arial" w:hAnsi="Arial" w:cs="Arial"/>
          <w:sz w:val="22"/>
          <w:szCs w:val="22"/>
          <w:lang w:val="en-GB"/>
        </w:rPr>
        <w:t>added to each matrix element</w:t>
      </w:r>
      <w:r>
        <w:rPr>
          <w:rFonts w:ascii="Arial" w:eastAsia="Arial" w:hAnsi="Arial" w:cs="Arial"/>
          <w:sz w:val="22"/>
          <w:szCs w:val="22"/>
          <w:lang w:val="en-GB"/>
        </w:rPr>
        <w:t xml:space="preserve"> </w:t>
      </w:r>
      <w:r w:rsidR="002F2C8F">
        <w:rPr>
          <w:rFonts w:ascii="Arial" w:eastAsia="Arial" w:hAnsi="Arial" w:cs="Arial"/>
          <w:sz w:val="22"/>
          <w:szCs w:val="22"/>
          <w:lang w:val="en-GB"/>
        </w:rPr>
        <w:t xml:space="preserve">and </w:t>
      </w:r>
      <w:r w:rsidRPr="00F35815">
        <w:rPr>
          <w:rFonts w:ascii="Arial" w:eastAsia="Arial" w:hAnsi="Arial" w:cs="Arial"/>
          <w:sz w:val="22"/>
          <w:szCs w:val="22"/>
          <w:lang w:val="en-GB"/>
        </w:rPr>
        <w:t>log</w:t>
      </w:r>
      <w:r>
        <w:rPr>
          <w:rFonts w:ascii="Arial" w:eastAsia="Arial" w:hAnsi="Arial" w:cs="Arial"/>
          <w:sz w:val="22"/>
          <w:szCs w:val="22"/>
          <w:lang w:val="en-GB"/>
        </w:rPr>
        <w:t>10</w:t>
      </w:r>
      <w:r w:rsidRPr="00F35815">
        <w:rPr>
          <w:rFonts w:ascii="Arial" w:eastAsia="Arial" w:hAnsi="Arial" w:cs="Arial"/>
          <w:sz w:val="22"/>
          <w:szCs w:val="22"/>
          <w:lang w:val="en-GB"/>
        </w:rPr>
        <w:t xml:space="preserve"> transform</w:t>
      </w:r>
      <w:r w:rsidR="00094747">
        <w:rPr>
          <w:rFonts w:ascii="Arial" w:eastAsia="Arial" w:hAnsi="Arial" w:cs="Arial"/>
          <w:sz w:val="22"/>
          <w:szCs w:val="22"/>
          <w:lang w:val="en-GB"/>
        </w:rPr>
        <w:t>ation</w:t>
      </w:r>
      <w:r w:rsidR="002F2C8F">
        <w:rPr>
          <w:rFonts w:ascii="Arial" w:eastAsia="Arial" w:hAnsi="Arial" w:cs="Arial"/>
          <w:sz w:val="22"/>
          <w:szCs w:val="22"/>
          <w:lang w:val="en-GB"/>
        </w:rPr>
        <w:t xml:space="preserve"> was conducted</w:t>
      </w:r>
      <w:r w:rsidRPr="00F35815">
        <w:rPr>
          <w:rFonts w:ascii="Arial" w:eastAsia="Arial" w:hAnsi="Arial" w:cs="Arial"/>
          <w:sz w:val="22"/>
          <w:szCs w:val="22"/>
          <w:lang w:val="en-GB"/>
        </w:rPr>
        <w:t xml:space="preserve">. </w:t>
      </w:r>
      <w:r w:rsidR="002F2C8F">
        <w:rPr>
          <w:rFonts w:ascii="Arial" w:eastAsia="Arial" w:hAnsi="Arial" w:cs="Arial"/>
          <w:sz w:val="22"/>
          <w:szCs w:val="22"/>
          <w:lang w:val="en-GB"/>
        </w:rPr>
        <w:t xml:space="preserve">To exclude </w:t>
      </w:r>
      <w:r w:rsidR="00094747">
        <w:rPr>
          <w:rFonts w:ascii="Arial" w:eastAsia="Arial" w:hAnsi="Arial" w:cs="Arial"/>
          <w:sz w:val="22"/>
          <w:szCs w:val="22"/>
          <w:lang w:val="en-GB"/>
        </w:rPr>
        <w:t xml:space="preserve">the </w:t>
      </w:r>
      <w:r w:rsidR="002F2C8F">
        <w:rPr>
          <w:rFonts w:ascii="Arial" w:eastAsia="Arial" w:hAnsi="Arial" w:cs="Arial"/>
          <w:sz w:val="22"/>
          <w:szCs w:val="22"/>
          <w:lang w:val="en-GB"/>
        </w:rPr>
        <w:t>possib</w:t>
      </w:r>
      <w:r w:rsidR="00094747">
        <w:rPr>
          <w:rFonts w:ascii="Arial" w:eastAsia="Arial" w:hAnsi="Arial" w:cs="Arial"/>
          <w:sz w:val="22"/>
          <w:szCs w:val="22"/>
          <w:lang w:val="en-GB"/>
        </w:rPr>
        <w:t>i</w:t>
      </w:r>
      <w:r w:rsidR="002F2C8F">
        <w:rPr>
          <w:rFonts w:ascii="Arial" w:eastAsia="Arial" w:hAnsi="Arial" w:cs="Arial"/>
          <w:sz w:val="22"/>
          <w:szCs w:val="22"/>
          <w:lang w:val="en-GB"/>
        </w:rPr>
        <w:t>l</w:t>
      </w:r>
      <w:r w:rsidR="00094747">
        <w:rPr>
          <w:rFonts w:ascii="Arial" w:eastAsia="Arial" w:hAnsi="Arial" w:cs="Arial"/>
          <w:sz w:val="22"/>
          <w:szCs w:val="22"/>
          <w:lang w:val="en-GB"/>
        </w:rPr>
        <w:t xml:space="preserve">ity of a </w:t>
      </w:r>
      <w:r w:rsidR="002F2C8F">
        <w:rPr>
          <w:rFonts w:ascii="Arial" w:eastAsia="Arial" w:hAnsi="Arial" w:cs="Arial"/>
          <w:sz w:val="22"/>
          <w:szCs w:val="22"/>
          <w:lang w:val="en-GB"/>
        </w:rPr>
        <w:t xml:space="preserve">systematic influence of </w:t>
      </w:r>
      <w:r w:rsidR="002F2C8F" w:rsidRPr="002B4D11">
        <w:rPr>
          <w:rFonts w:ascii="Arial" w:eastAsia="Arial" w:hAnsi="Arial" w:cs="Arial"/>
          <w:i/>
          <w:iCs/>
          <w:sz w:val="22"/>
          <w:szCs w:val="22"/>
          <w:lang w:val="en-GB"/>
        </w:rPr>
        <w:t>sox10</w:t>
      </w:r>
      <w:r w:rsidR="002F2C8F">
        <w:rPr>
          <w:rFonts w:ascii="Arial" w:eastAsia="Arial" w:hAnsi="Arial" w:cs="Arial"/>
          <w:sz w:val="22"/>
          <w:szCs w:val="22"/>
          <w:lang w:val="en-GB"/>
        </w:rPr>
        <w:t xml:space="preserve"> mutants, the imputation was performed twice, for WT cells and for combined WT and </w:t>
      </w:r>
      <w:r w:rsidR="002F2C8F" w:rsidRPr="002B4D11">
        <w:rPr>
          <w:rFonts w:ascii="Arial" w:eastAsia="Arial" w:hAnsi="Arial" w:cs="Arial"/>
          <w:i/>
          <w:iCs/>
          <w:sz w:val="22"/>
          <w:szCs w:val="22"/>
          <w:lang w:val="en-GB"/>
        </w:rPr>
        <w:t>sox10</w:t>
      </w:r>
      <w:r w:rsidR="002F2C8F">
        <w:rPr>
          <w:rFonts w:ascii="Arial" w:eastAsia="Arial" w:hAnsi="Arial" w:cs="Arial"/>
          <w:sz w:val="22"/>
          <w:szCs w:val="22"/>
          <w:lang w:val="en-GB"/>
        </w:rPr>
        <w:t xml:space="preserve"> mutants. </w:t>
      </w:r>
      <w:r w:rsidRPr="00F35815">
        <w:rPr>
          <w:rFonts w:ascii="Arial" w:eastAsia="Arial" w:hAnsi="Arial" w:cs="Arial"/>
          <w:sz w:val="22"/>
          <w:szCs w:val="22"/>
          <w:lang w:val="en-GB"/>
        </w:rPr>
        <w:t xml:space="preserve">In total about 20% of initially zero counts have been imputed into meaningful quantitative values (2138 out of 13353). </w:t>
      </w:r>
    </w:p>
    <w:p w14:paraId="741DCD51" w14:textId="77777777" w:rsidR="00A23CAC" w:rsidRDefault="00A23CAC" w:rsidP="00A23CAC">
      <w:pPr>
        <w:spacing w:line="360" w:lineRule="auto"/>
        <w:rPr>
          <w:rFonts w:ascii="Arial" w:eastAsia="Arial" w:hAnsi="Arial" w:cs="Arial"/>
          <w:b/>
          <w:sz w:val="22"/>
          <w:szCs w:val="22"/>
        </w:rPr>
      </w:pPr>
    </w:p>
    <w:p w14:paraId="0CB96713" w14:textId="3FB3E9D1" w:rsidR="00A23CAC" w:rsidRPr="00A23CAC" w:rsidRDefault="00A23CAC" w:rsidP="00A23CAC">
      <w:pPr>
        <w:spacing w:line="360" w:lineRule="auto"/>
        <w:rPr>
          <w:rFonts w:ascii="Arial" w:eastAsia="Arial" w:hAnsi="Arial" w:cs="Arial"/>
          <w:b/>
          <w:sz w:val="22"/>
          <w:szCs w:val="22"/>
        </w:rPr>
      </w:pPr>
      <w:r>
        <w:rPr>
          <w:rFonts w:ascii="Arial" w:eastAsia="Arial" w:hAnsi="Arial" w:cs="Arial"/>
          <w:b/>
          <w:sz w:val="22"/>
          <w:szCs w:val="22"/>
        </w:rPr>
        <w:lastRenderedPageBreak/>
        <w:t xml:space="preserve">Single cell data analysis. </w:t>
      </w:r>
    </w:p>
    <w:p w14:paraId="4E728412" w14:textId="6572158A" w:rsidR="00A23CAC" w:rsidRDefault="00A23CAC" w:rsidP="002F2C8F">
      <w:pPr>
        <w:spacing w:line="360" w:lineRule="auto"/>
        <w:jc w:val="both"/>
        <w:rPr>
          <w:rFonts w:ascii="Arial" w:eastAsia="Arial" w:hAnsi="Arial" w:cs="Arial"/>
          <w:sz w:val="22"/>
          <w:szCs w:val="22"/>
          <w:lang w:val="en-GB"/>
        </w:rPr>
      </w:pPr>
      <w:r>
        <w:rPr>
          <w:rFonts w:ascii="Arial" w:eastAsia="Arial" w:hAnsi="Arial" w:cs="Arial"/>
          <w:sz w:val="22"/>
          <w:szCs w:val="22"/>
        </w:rPr>
        <w:t xml:space="preserve">Supplementary Table 2 contains distribution of 731 cells surviving quality filtering and normalization, which include WT, mutant and control cell types. Comparison of Supplementary Tables 1 and 2 shows, that the </w:t>
      </w:r>
      <w:del w:id="4" w:author="Vsevolod Makeev" w:date="2021-06-16T10:12:00Z">
        <w:r w:rsidDel="00DB77E3">
          <w:rPr>
            <w:rFonts w:ascii="Arial" w:eastAsia="Arial" w:hAnsi="Arial" w:cs="Arial"/>
            <w:sz w:val="22"/>
            <w:szCs w:val="22"/>
          </w:rPr>
          <w:delText xml:space="preserve">“quality survival rate” of </w:delText>
        </w:r>
      </w:del>
      <w:r>
        <w:rPr>
          <w:rFonts w:ascii="Arial" w:eastAsia="Arial" w:hAnsi="Arial" w:cs="Arial"/>
          <w:sz w:val="22"/>
          <w:szCs w:val="22"/>
        </w:rPr>
        <w:t xml:space="preserve">control cell types </w:t>
      </w:r>
      <w:del w:id="5" w:author="Vsevolod Makeev" w:date="2021-06-16T10:12:00Z">
        <w:r w:rsidDel="00DB77E3">
          <w:rPr>
            <w:rFonts w:ascii="Arial" w:eastAsia="Arial" w:hAnsi="Arial" w:cs="Arial"/>
            <w:sz w:val="22"/>
            <w:szCs w:val="22"/>
          </w:rPr>
          <w:delText xml:space="preserve">is </w:delText>
        </w:r>
      </w:del>
      <w:ins w:id="6" w:author="Vsevolod Makeev" w:date="2021-06-16T10:12:00Z">
        <w:r w:rsidR="00DB77E3">
          <w:rPr>
            <w:rFonts w:ascii="Arial" w:eastAsia="Arial" w:hAnsi="Arial" w:cs="Arial"/>
            <w:sz w:val="22"/>
            <w:szCs w:val="22"/>
          </w:rPr>
          <w:t>are of</w:t>
        </w:r>
      </w:ins>
      <w:ins w:id="7" w:author="Vsevolod Makeev" w:date="2021-06-16T10:13:00Z">
        <w:r w:rsidR="00DB77E3">
          <w:rPr>
            <w:rFonts w:ascii="Arial" w:eastAsia="Arial" w:hAnsi="Arial" w:cs="Arial"/>
            <w:sz w:val="22"/>
            <w:szCs w:val="22"/>
          </w:rPr>
          <w:t xml:space="preserve"> </w:t>
        </w:r>
      </w:ins>
      <w:r>
        <w:rPr>
          <w:rFonts w:ascii="Arial" w:eastAsia="Arial" w:hAnsi="Arial" w:cs="Arial"/>
          <w:sz w:val="22"/>
          <w:szCs w:val="22"/>
        </w:rPr>
        <w:t xml:space="preserve">better </w:t>
      </w:r>
      <w:ins w:id="8" w:author="Vsevolod Makeev" w:date="2021-06-16T10:13:00Z">
        <w:r w:rsidR="00DB77E3">
          <w:rPr>
            <w:rFonts w:ascii="Arial" w:eastAsia="Arial" w:hAnsi="Arial" w:cs="Arial"/>
            <w:sz w:val="22"/>
            <w:szCs w:val="22"/>
          </w:rPr>
          <w:t xml:space="preserve">quality </w:t>
        </w:r>
      </w:ins>
      <w:r>
        <w:rPr>
          <w:rFonts w:ascii="Arial" w:eastAsia="Arial" w:hAnsi="Arial" w:cs="Arial"/>
          <w:sz w:val="22"/>
          <w:szCs w:val="22"/>
        </w:rPr>
        <w:t>than th</w:t>
      </w:r>
      <w:ins w:id="9" w:author="Vsevolod Makeev" w:date="2021-06-16T10:13:00Z">
        <w:r w:rsidR="00DB77E3">
          <w:rPr>
            <w:rFonts w:ascii="Arial" w:eastAsia="Arial" w:hAnsi="Arial" w:cs="Arial"/>
            <w:sz w:val="22"/>
            <w:szCs w:val="22"/>
          </w:rPr>
          <w:t>ose</w:t>
        </w:r>
      </w:ins>
      <w:del w:id="10" w:author="Vsevolod Makeev" w:date="2021-06-16T10:13:00Z">
        <w:r w:rsidDel="00DB77E3">
          <w:rPr>
            <w:rFonts w:ascii="Arial" w:eastAsia="Arial" w:hAnsi="Arial" w:cs="Arial"/>
            <w:sz w:val="22"/>
            <w:szCs w:val="22"/>
          </w:rPr>
          <w:delText>at</w:delText>
        </w:r>
      </w:del>
      <w:r>
        <w:rPr>
          <w:rFonts w:ascii="Arial" w:eastAsia="Arial" w:hAnsi="Arial" w:cs="Arial"/>
          <w:sz w:val="22"/>
          <w:szCs w:val="22"/>
        </w:rPr>
        <w:t xml:space="preserve"> of WT. </w:t>
      </w:r>
    </w:p>
    <w:p w14:paraId="19A38ADA" w14:textId="0A3B2250" w:rsidR="005911FC" w:rsidRDefault="005911FC" w:rsidP="00C92065">
      <w:pPr>
        <w:pStyle w:val="Caption"/>
        <w:keepNext/>
        <w:spacing w:line="360" w:lineRule="auto"/>
      </w:pPr>
      <w:r>
        <w:t xml:space="preserve">Supplementary Table </w:t>
      </w:r>
      <w:r>
        <w:fldChar w:fldCharType="begin"/>
      </w:r>
      <w:r>
        <w:instrText xml:space="preserve"> SEQ Table \* ARABIC </w:instrText>
      </w:r>
      <w:r>
        <w:fldChar w:fldCharType="separate"/>
      </w:r>
      <w:r>
        <w:rPr>
          <w:noProof/>
        </w:rPr>
        <w:t>2</w:t>
      </w:r>
      <w:r>
        <w:fldChar w:fldCharType="end"/>
      </w:r>
      <w:r>
        <w:t>. Distribution of cells after quality filtration and normalization</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662"/>
        <w:gridCol w:w="893"/>
        <w:gridCol w:w="639"/>
        <w:gridCol w:w="639"/>
        <w:gridCol w:w="639"/>
        <w:gridCol w:w="638"/>
        <w:gridCol w:w="638"/>
        <w:gridCol w:w="638"/>
        <w:gridCol w:w="638"/>
        <w:gridCol w:w="638"/>
        <w:gridCol w:w="638"/>
        <w:gridCol w:w="638"/>
      </w:tblGrid>
      <w:tr w:rsidR="00DB77E3" w14:paraId="5B1068C0" w14:textId="77777777" w:rsidTr="00DB77E3">
        <w:trPr>
          <w:trHeight w:val="420"/>
        </w:trPr>
        <w:tc>
          <w:tcPr>
            <w:tcW w:w="1124" w:type="dxa"/>
            <w:shd w:val="clear" w:color="auto" w:fill="auto"/>
            <w:tcMar>
              <w:top w:w="100" w:type="dxa"/>
              <w:left w:w="100" w:type="dxa"/>
              <w:bottom w:w="100" w:type="dxa"/>
              <w:right w:w="100" w:type="dxa"/>
            </w:tcMar>
          </w:tcPr>
          <w:p w14:paraId="0A18AC45" w14:textId="77777777" w:rsidR="005911FC" w:rsidRDefault="005911FC" w:rsidP="00C92065">
            <w:pPr>
              <w:widowControl w:val="0"/>
              <w:spacing w:line="360" w:lineRule="auto"/>
              <w:rPr>
                <w:rFonts w:ascii="Arial" w:eastAsia="Arial" w:hAnsi="Arial" w:cs="Arial"/>
                <w:sz w:val="22"/>
                <w:szCs w:val="22"/>
              </w:rPr>
            </w:pPr>
            <w:r>
              <w:rPr>
                <w:rFonts w:ascii="Arial" w:eastAsia="Arial" w:hAnsi="Arial" w:cs="Arial"/>
                <w:sz w:val="22"/>
                <w:szCs w:val="22"/>
              </w:rPr>
              <w:t>cell type</w:t>
            </w:r>
          </w:p>
        </w:tc>
        <w:tc>
          <w:tcPr>
            <w:tcW w:w="662" w:type="dxa"/>
            <w:shd w:val="clear" w:color="auto" w:fill="auto"/>
            <w:tcMar>
              <w:top w:w="100" w:type="dxa"/>
              <w:left w:w="100" w:type="dxa"/>
              <w:bottom w:w="100" w:type="dxa"/>
              <w:right w:w="100" w:type="dxa"/>
            </w:tcMar>
          </w:tcPr>
          <w:p w14:paraId="6F958A49" w14:textId="77777777" w:rsidR="005911FC" w:rsidRDefault="005911FC" w:rsidP="00C92065">
            <w:pPr>
              <w:widowControl w:val="0"/>
              <w:spacing w:line="360" w:lineRule="auto"/>
              <w:rPr>
                <w:rFonts w:ascii="Arial" w:eastAsia="Arial" w:hAnsi="Arial" w:cs="Arial"/>
                <w:sz w:val="22"/>
                <w:szCs w:val="22"/>
              </w:rPr>
            </w:pPr>
            <w:r>
              <w:rPr>
                <w:rFonts w:ascii="Arial" w:eastAsia="Arial" w:hAnsi="Arial" w:cs="Arial"/>
                <w:sz w:val="22"/>
                <w:szCs w:val="22"/>
              </w:rPr>
              <w:t>tails</w:t>
            </w:r>
          </w:p>
        </w:tc>
        <w:tc>
          <w:tcPr>
            <w:tcW w:w="893" w:type="dxa"/>
            <w:shd w:val="clear" w:color="auto" w:fill="auto"/>
            <w:tcMar>
              <w:top w:w="100" w:type="dxa"/>
              <w:left w:w="100" w:type="dxa"/>
              <w:bottom w:w="100" w:type="dxa"/>
              <w:right w:w="100" w:type="dxa"/>
            </w:tcMar>
          </w:tcPr>
          <w:p w14:paraId="56E70DB3" w14:textId="77777777" w:rsidR="005911FC" w:rsidRDefault="005911FC" w:rsidP="00C92065">
            <w:pPr>
              <w:widowControl w:val="0"/>
              <w:spacing w:line="360" w:lineRule="auto"/>
              <w:rPr>
                <w:rFonts w:ascii="Arial" w:eastAsia="Arial" w:hAnsi="Arial" w:cs="Arial"/>
                <w:sz w:val="22"/>
                <w:szCs w:val="22"/>
              </w:rPr>
            </w:pPr>
            <w:r>
              <w:rPr>
                <w:rFonts w:ascii="Arial" w:eastAsia="Arial" w:hAnsi="Arial" w:cs="Arial"/>
                <w:sz w:val="22"/>
                <w:szCs w:val="22"/>
              </w:rPr>
              <w:t xml:space="preserve">sox10- </w:t>
            </w:r>
          </w:p>
        </w:tc>
        <w:tc>
          <w:tcPr>
            <w:tcW w:w="639" w:type="dxa"/>
            <w:shd w:val="clear" w:color="auto" w:fill="auto"/>
            <w:tcMar>
              <w:top w:w="100" w:type="dxa"/>
              <w:left w:w="100" w:type="dxa"/>
              <w:bottom w:w="100" w:type="dxa"/>
              <w:right w:w="100" w:type="dxa"/>
            </w:tcMar>
          </w:tcPr>
          <w:p w14:paraId="79057D8A" w14:textId="77777777" w:rsidR="005911FC" w:rsidRDefault="005911FC" w:rsidP="00C92065">
            <w:pPr>
              <w:widowControl w:val="0"/>
              <w:spacing w:line="360" w:lineRule="auto"/>
              <w:rPr>
                <w:rFonts w:ascii="Arial" w:eastAsia="Arial" w:hAnsi="Arial" w:cs="Arial"/>
                <w:sz w:val="22"/>
                <w:szCs w:val="22"/>
              </w:rPr>
            </w:pPr>
            <w:r>
              <w:rPr>
                <w:rFonts w:ascii="Arial" w:eastAsia="Arial" w:hAnsi="Arial" w:cs="Arial"/>
                <w:sz w:val="22"/>
                <w:szCs w:val="22"/>
              </w:rPr>
              <w:t>IP</w:t>
            </w:r>
          </w:p>
        </w:tc>
        <w:tc>
          <w:tcPr>
            <w:tcW w:w="639" w:type="dxa"/>
            <w:shd w:val="clear" w:color="auto" w:fill="auto"/>
            <w:tcMar>
              <w:top w:w="100" w:type="dxa"/>
              <w:left w:w="100" w:type="dxa"/>
              <w:bottom w:w="100" w:type="dxa"/>
              <w:right w:w="100" w:type="dxa"/>
            </w:tcMar>
          </w:tcPr>
          <w:p w14:paraId="62AE1E74" w14:textId="77777777" w:rsidR="005911FC" w:rsidRDefault="005911FC" w:rsidP="00C92065">
            <w:pPr>
              <w:widowControl w:val="0"/>
              <w:spacing w:line="360" w:lineRule="auto"/>
              <w:rPr>
                <w:rFonts w:ascii="Arial" w:eastAsia="Arial" w:hAnsi="Arial" w:cs="Arial"/>
                <w:sz w:val="22"/>
                <w:szCs w:val="22"/>
              </w:rPr>
            </w:pPr>
            <w:r>
              <w:rPr>
                <w:rFonts w:ascii="Arial" w:eastAsia="Arial" w:hAnsi="Arial" w:cs="Arial"/>
                <w:sz w:val="22"/>
                <w:szCs w:val="22"/>
              </w:rPr>
              <w:t>MC</w:t>
            </w:r>
          </w:p>
        </w:tc>
        <w:tc>
          <w:tcPr>
            <w:tcW w:w="5105" w:type="dxa"/>
            <w:gridSpan w:val="8"/>
            <w:shd w:val="clear" w:color="auto" w:fill="auto"/>
            <w:tcMar>
              <w:top w:w="100" w:type="dxa"/>
              <w:left w:w="100" w:type="dxa"/>
              <w:bottom w:w="100" w:type="dxa"/>
              <w:right w:w="100" w:type="dxa"/>
            </w:tcMar>
          </w:tcPr>
          <w:p w14:paraId="4CD323C7" w14:textId="1AB6636D" w:rsidR="005911FC" w:rsidRDefault="00F87C7C" w:rsidP="00C92065">
            <w:pPr>
              <w:widowControl w:val="0"/>
              <w:spacing w:line="360" w:lineRule="auto"/>
              <w:rPr>
                <w:rFonts w:ascii="Arial" w:eastAsia="Arial" w:hAnsi="Arial" w:cs="Arial"/>
                <w:sz w:val="22"/>
                <w:szCs w:val="22"/>
              </w:rPr>
            </w:pPr>
            <w:r>
              <w:rPr>
                <w:rFonts w:ascii="Arial" w:eastAsia="Arial" w:hAnsi="Arial" w:cs="Arial"/>
                <w:sz w:val="22"/>
                <w:szCs w:val="22"/>
              </w:rPr>
              <w:t>Regular</w:t>
            </w:r>
            <w:r w:rsidR="00FE1B33">
              <w:rPr>
                <w:rFonts w:ascii="Arial" w:eastAsia="Arial" w:hAnsi="Arial" w:cs="Arial"/>
                <w:sz w:val="22"/>
                <w:szCs w:val="22"/>
              </w:rPr>
              <w:t xml:space="preserve"> WT</w:t>
            </w:r>
          </w:p>
        </w:tc>
      </w:tr>
      <w:tr w:rsidR="00DB77E3" w:rsidRPr="002B4D11" w14:paraId="1A8AFBE9" w14:textId="77777777" w:rsidTr="00DB77E3">
        <w:tc>
          <w:tcPr>
            <w:tcW w:w="1124" w:type="dxa"/>
            <w:shd w:val="clear" w:color="auto" w:fill="auto"/>
            <w:tcMar>
              <w:top w:w="100" w:type="dxa"/>
              <w:left w:w="100" w:type="dxa"/>
              <w:bottom w:w="100" w:type="dxa"/>
              <w:right w:w="100" w:type="dxa"/>
            </w:tcMar>
          </w:tcPr>
          <w:p w14:paraId="1F8F7754"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 xml:space="preserve">time, </w:t>
            </w:r>
            <w:proofErr w:type="spellStart"/>
            <w:r w:rsidRPr="002B4D11">
              <w:rPr>
                <w:rFonts w:ascii="Arial" w:eastAsia="Arial" w:hAnsi="Arial" w:cs="Arial"/>
                <w:sz w:val="22"/>
                <w:szCs w:val="22"/>
              </w:rPr>
              <w:t>hpf</w:t>
            </w:r>
            <w:proofErr w:type="spellEnd"/>
          </w:p>
        </w:tc>
        <w:tc>
          <w:tcPr>
            <w:tcW w:w="662" w:type="dxa"/>
            <w:shd w:val="clear" w:color="auto" w:fill="auto"/>
            <w:tcMar>
              <w:top w:w="100" w:type="dxa"/>
              <w:left w:w="100" w:type="dxa"/>
              <w:bottom w:w="100" w:type="dxa"/>
              <w:right w:w="100" w:type="dxa"/>
            </w:tcMar>
          </w:tcPr>
          <w:p w14:paraId="5DE1825E"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24</w:t>
            </w:r>
          </w:p>
        </w:tc>
        <w:tc>
          <w:tcPr>
            <w:tcW w:w="893" w:type="dxa"/>
            <w:shd w:val="clear" w:color="auto" w:fill="auto"/>
            <w:tcMar>
              <w:top w:w="100" w:type="dxa"/>
              <w:left w:w="100" w:type="dxa"/>
              <w:bottom w:w="100" w:type="dxa"/>
              <w:right w:w="100" w:type="dxa"/>
            </w:tcMar>
          </w:tcPr>
          <w:p w14:paraId="26F70422" w14:textId="592319C1"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30</w:t>
            </w:r>
          </w:p>
        </w:tc>
        <w:tc>
          <w:tcPr>
            <w:tcW w:w="639" w:type="dxa"/>
            <w:shd w:val="clear" w:color="auto" w:fill="auto"/>
            <w:tcMar>
              <w:top w:w="100" w:type="dxa"/>
              <w:left w:w="100" w:type="dxa"/>
              <w:bottom w:w="100" w:type="dxa"/>
              <w:right w:w="100" w:type="dxa"/>
            </w:tcMar>
          </w:tcPr>
          <w:p w14:paraId="6D664D76"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72</w:t>
            </w:r>
          </w:p>
        </w:tc>
        <w:tc>
          <w:tcPr>
            <w:tcW w:w="639" w:type="dxa"/>
            <w:shd w:val="clear" w:color="auto" w:fill="auto"/>
            <w:tcMar>
              <w:top w:w="100" w:type="dxa"/>
              <w:left w:w="100" w:type="dxa"/>
              <w:bottom w:w="100" w:type="dxa"/>
              <w:right w:w="100" w:type="dxa"/>
            </w:tcMar>
          </w:tcPr>
          <w:p w14:paraId="08B6A227"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72</w:t>
            </w:r>
          </w:p>
        </w:tc>
        <w:tc>
          <w:tcPr>
            <w:tcW w:w="639" w:type="dxa"/>
            <w:shd w:val="clear" w:color="auto" w:fill="auto"/>
            <w:tcMar>
              <w:top w:w="100" w:type="dxa"/>
              <w:left w:w="100" w:type="dxa"/>
              <w:bottom w:w="100" w:type="dxa"/>
              <w:right w:w="100" w:type="dxa"/>
            </w:tcMar>
          </w:tcPr>
          <w:p w14:paraId="6177766D"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18</w:t>
            </w:r>
          </w:p>
        </w:tc>
        <w:tc>
          <w:tcPr>
            <w:tcW w:w="638" w:type="dxa"/>
            <w:shd w:val="clear" w:color="auto" w:fill="auto"/>
            <w:tcMar>
              <w:top w:w="100" w:type="dxa"/>
              <w:left w:w="100" w:type="dxa"/>
              <w:bottom w:w="100" w:type="dxa"/>
              <w:right w:w="100" w:type="dxa"/>
            </w:tcMar>
          </w:tcPr>
          <w:p w14:paraId="3F071FA5"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21</w:t>
            </w:r>
          </w:p>
        </w:tc>
        <w:tc>
          <w:tcPr>
            <w:tcW w:w="638" w:type="dxa"/>
            <w:shd w:val="clear" w:color="auto" w:fill="auto"/>
            <w:tcMar>
              <w:top w:w="100" w:type="dxa"/>
              <w:left w:w="100" w:type="dxa"/>
              <w:bottom w:w="100" w:type="dxa"/>
              <w:right w:w="100" w:type="dxa"/>
            </w:tcMar>
          </w:tcPr>
          <w:p w14:paraId="0F55D3F0"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24</w:t>
            </w:r>
          </w:p>
        </w:tc>
        <w:tc>
          <w:tcPr>
            <w:tcW w:w="638" w:type="dxa"/>
            <w:shd w:val="clear" w:color="auto" w:fill="auto"/>
            <w:tcMar>
              <w:top w:w="100" w:type="dxa"/>
              <w:left w:w="100" w:type="dxa"/>
              <w:bottom w:w="100" w:type="dxa"/>
              <w:right w:w="100" w:type="dxa"/>
            </w:tcMar>
          </w:tcPr>
          <w:p w14:paraId="6AB04D3D"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30</w:t>
            </w:r>
          </w:p>
        </w:tc>
        <w:tc>
          <w:tcPr>
            <w:tcW w:w="638" w:type="dxa"/>
            <w:shd w:val="clear" w:color="auto" w:fill="auto"/>
            <w:tcMar>
              <w:top w:w="100" w:type="dxa"/>
              <w:left w:w="100" w:type="dxa"/>
              <w:bottom w:w="100" w:type="dxa"/>
              <w:right w:w="100" w:type="dxa"/>
            </w:tcMar>
          </w:tcPr>
          <w:p w14:paraId="08902010"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36</w:t>
            </w:r>
          </w:p>
        </w:tc>
        <w:tc>
          <w:tcPr>
            <w:tcW w:w="638" w:type="dxa"/>
            <w:shd w:val="clear" w:color="auto" w:fill="auto"/>
            <w:tcMar>
              <w:top w:w="100" w:type="dxa"/>
              <w:left w:w="100" w:type="dxa"/>
              <w:bottom w:w="100" w:type="dxa"/>
              <w:right w:w="100" w:type="dxa"/>
            </w:tcMar>
          </w:tcPr>
          <w:p w14:paraId="1C2AC5CE"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48</w:t>
            </w:r>
          </w:p>
        </w:tc>
        <w:tc>
          <w:tcPr>
            <w:tcW w:w="638" w:type="dxa"/>
            <w:shd w:val="clear" w:color="auto" w:fill="auto"/>
            <w:tcMar>
              <w:top w:w="100" w:type="dxa"/>
              <w:left w:w="100" w:type="dxa"/>
              <w:bottom w:w="100" w:type="dxa"/>
              <w:right w:w="100" w:type="dxa"/>
            </w:tcMar>
          </w:tcPr>
          <w:p w14:paraId="2FF327F5"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60</w:t>
            </w:r>
          </w:p>
        </w:tc>
        <w:tc>
          <w:tcPr>
            <w:tcW w:w="638" w:type="dxa"/>
            <w:shd w:val="clear" w:color="auto" w:fill="auto"/>
            <w:tcMar>
              <w:top w:w="100" w:type="dxa"/>
              <w:left w:w="100" w:type="dxa"/>
              <w:bottom w:w="100" w:type="dxa"/>
              <w:right w:w="100" w:type="dxa"/>
            </w:tcMar>
          </w:tcPr>
          <w:p w14:paraId="1E50BDB8"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72</w:t>
            </w:r>
          </w:p>
        </w:tc>
      </w:tr>
      <w:tr w:rsidR="00DB77E3" w:rsidRPr="002B4D11" w14:paraId="563CED44" w14:textId="77777777" w:rsidTr="00DB77E3">
        <w:tc>
          <w:tcPr>
            <w:tcW w:w="1124" w:type="dxa"/>
            <w:shd w:val="clear" w:color="auto" w:fill="auto"/>
            <w:tcMar>
              <w:top w:w="100" w:type="dxa"/>
              <w:left w:w="100" w:type="dxa"/>
              <w:bottom w:w="100" w:type="dxa"/>
              <w:right w:w="100" w:type="dxa"/>
            </w:tcMar>
          </w:tcPr>
          <w:p w14:paraId="60EED8BC" w14:textId="77777777" w:rsidR="005911FC" w:rsidRPr="002B4D11" w:rsidRDefault="005911FC" w:rsidP="00C92065">
            <w:pPr>
              <w:widowControl w:val="0"/>
              <w:spacing w:line="360" w:lineRule="auto"/>
              <w:rPr>
                <w:rFonts w:ascii="Arial" w:eastAsia="Arial" w:hAnsi="Arial" w:cs="Arial"/>
                <w:sz w:val="22"/>
                <w:szCs w:val="22"/>
              </w:rPr>
            </w:pPr>
            <w:r w:rsidRPr="002B4D11">
              <w:rPr>
                <w:rFonts w:ascii="Arial" w:eastAsia="Arial" w:hAnsi="Arial" w:cs="Arial"/>
                <w:sz w:val="22"/>
                <w:szCs w:val="22"/>
              </w:rPr>
              <w:t>#cells</w:t>
            </w:r>
          </w:p>
        </w:tc>
        <w:tc>
          <w:tcPr>
            <w:tcW w:w="662" w:type="dxa"/>
            <w:shd w:val="clear" w:color="auto" w:fill="auto"/>
            <w:tcMar>
              <w:top w:w="100" w:type="dxa"/>
              <w:left w:w="100" w:type="dxa"/>
              <w:bottom w:w="100" w:type="dxa"/>
              <w:right w:w="100" w:type="dxa"/>
            </w:tcMar>
          </w:tcPr>
          <w:p w14:paraId="45FD7BE3" w14:textId="04E8C078"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108</w:t>
            </w:r>
          </w:p>
        </w:tc>
        <w:tc>
          <w:tcPr>
            <w:tcW w:w="893" w:type="dxa"/>
            <w:shd w:val="clear" w:color="auto" w:fill="auto"/>
            <w:tcMar>
              <w:top w:w="100" w:type="dxa"/>
              <w:left w:w="100" w:type="dxa"/>
              <w:bottom w:w="100" w:type="dxa"/>
              <w:right w:w="100" w:type="dxa"/>
            </w:tcMar>
          </w:tcPr>
          <w:p w14:paraId="28869A45" w14:textId="461D01CA"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135</w:t>
            </w:r>
          </w:p>
        </w:tc>
        <w:tc>
          <w:tcPr>
            <w:tcW w:w="639" w:type="dxa"/>
            <w:shd w:val="clear" w:color="auto" w:fill="auto"/>
            <w:tcMar>
              <w:top w:w="100" w:type="dxa"/>
              <w:left w:w="100" w:type="dxa"/>
              <w:bottom w:w="100" w:type="dxa"/>
              <w:right w:w="100" w:type="dxa"/>
            </w:tcMar>
          </w:tcPr>
          <w:p w14:paraId="4ED904A2" w14:textId="54DA4C4F"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25</w:t>
            </w:r>
          </w:p>
        </w:tc>
        <w:tc>
          <w:tcPr>
            <w:tcW w:w="639" w:type="dxa"/>
            <w:shd w:val="clear" w:color="auto" w:fill="auto"/>
            <w:tcMar>
              <w:top w:w="100" w:type="dxa"/>
              <w:left w:w="100" w:type="dxa"/>
              <w:bottom w:w="100" w:type="dxa"/>
              <w:right w:w="100" w:type="dxa"/>
            </w:tcMar>
          </w:tcPr>
          <w:p w14:paraId="7693A433" w14:textId="0F0E828C"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19</w:t>
            </w:r>
          </w:p>
        </w:tc>
        <w:tc>
          <w:tcPr>
            <w:tcW w:w="639" w:type="dxa"/>
            <w:shd w:val="clear" w:color="auto" w:fill="auto"/>
            <w:tcMar>
              <w:top w:w="100" w:type="dxa"/>
              <w:left w:w="100" w:type="dxa"/>
              <w:bottom w:w="100" w:type="dxa"/>
              <w:right w:w="100" w:type="dxa"/>
            </w:tcMar>
          </w:tcPr>
          <w:p w14:paraId="190F2134" w14:textId="0E1079EA"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46</w:t>
            </w:r>
          </w:p>
        </w:tc>
        <w:tc>
          <w:tcPr>
            <w:tcW w:w="638" w:type="dxa"/>
            <w:shd w:val="clear" w:color="auto" w:fill="auto"/>
            <w:tcMar>
              <w:top w:w="100" w:type="dxa"/>
              <w:left w:w="100" w:type="dxa"/>
              <w:bottom w:w="100" w:type="dxa"/>
              <w:right w:w="100" w:type="dxa"/>
            </w:tcMar>
          </w:tcPr>
          <w:p w14:paraId="74799849" w14:textId="19DC4B8C"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37</w:t>
            </w:r>
          </w:p>
        </w:tc>
        <w:tc>
          <w:tcPr>
            <w:tcW w:w="638" w:type="dxa"/>
            <w:shd w:val="clear" w:color="auto" w:fill="auto"/>
            <w:tcMar>
              <w:top w:w="100" w:type="dxa"/>
              <w:left w:w="100" w:type="dxa"/>
              <w:bottom w:w="100" w:type="dxa"/>
              <w:right w:w="100" w:type="dxa"/>
            </w:tcMar>
          </w:tcPr>
          <w:p w14:paraId="77D424E6" w14:textId="45B7DFE9"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54</w:t>
            </w:r>
          </w:p>
        </w:tc>
        <w:tc>
          <w:tcPr>
            <w:tcW w:w="638" w:type="dxa"/>
            <w:shd w:val="clear" w:color="auto" w:fill="auto"/>
            <w:tcMar>
              <w:top w:w="100" w:type="dxa"/>
              <w:left w:w="100" w:type="dxa"/>
              <w:bottom w:w="100" w:type="dxa"/>
              <w:right w:w="100" w:type="dxa"/>
            </w:tcMar>
          </w:tcPr>
          <w:p w14:paraId="2098797A" w14:textId="577E519E"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53</w:t>
            </w:r>
          </w:p>
        </w:tc>
        <w:tc>
          <w:tcPr>
            <w:tcW w:w="638" w:type="dxa"/>
            <w:shd w:val="clear" w:color="auto" w:fill="auto"/>
            <w:tcMar>
              <w:top w:w="100" w:type="dxa"/>
              <w:left w:w="100" w:type="dxa"/>
              <w:bottom w:w="100" w:type="dxa"/>
              <w:right w:w="100" w:type="dxa"/>
            </w:tcMar>
          </w:tcPr>
          <w:p w14:paraId="147902C8" w14:textId="5BD1C307"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65</w:t>
            </w:r>
          </w:p>
        </w:tc>
        <w:tc>
          <w:tcPr>
            <w:tcW w:w="638" w:type="dxa"/>
            <w:shd w:val="clear" w:color="auto" w:fill="auto"/>
            <w:tcMar>
              <w:top w:w="100" w:type="dxa"/>
              <w:left w:w="100" w:type="dxa"/>
              <w:bottom w:w="100" w:type="dxa"/>
              <w:right w:w="100" w:type="dxa"/>
            </w:tcMar>
          </w:tcPr>
          <w:p w14:paraId="016C74BF" w14:textId="752839E7"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43</w:t>
            </w:r>
          </w:p>
        </w:tc>
        <w:tc>
          <w:tcPr>
            <w:tcW w:w="638" w:type="dxa"/>
            <w:shd w:val="clear" w:color="auto" w:fill="auto"/>
            <w:tcMar>
              <w:top w:w="100" w:type="dxa"/>
              <w:left w:w="100" w:type="dxa"/>
              <w:bottom w:w="100" w:type="dxa"/>
              <w:right w:w="100" w:type="dxa"/>
            </w:tcMar>
          </w:tcPr>
          <w:p w14:paraId="38C77ECE" w14:textId="4101DD95"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80</w:t>
            </w:r>
          </w:p>
        </w:tc>
        <w:tc>
          <w:tcPr>
            <w:tcW w:w="638" w:type="dxa"/>
            <w:shd w:val="clear" w:color="auto" w:fill="auto"/>
            <w:tcMar>
              <w:top w:w="100" w:type="dxa"/>
              <w:left w:w="100" w:type="dxa"/>
              <w:bottom w:w="100" w:type="dxa"/>
              <w:right w:w="100" w:type="dxa"/>
            </w:tcMar>
          </w:tcPr>
          <w:p w14:paraId="58588040" w14:textId="75276D0D" w:rsidR="005911FC" w:rsidRPr="002B4D11" w:rsidRDefault="005911FC" w:rsidP="00C92065">
            <w:pPr>
              <w:widowControl w:val="0"/>
              <w:spacing w:line="360" w:lineRule="auto"/>
              <w:ind w:left="720" w:hanging="720"/>
              <w:rPr>
                <w:rFonts w:ascii="Arial" w:eastAsia="Arial" w:hAnsi="Arial" w:cs="Arial"/>
                <w:sz w:val="22"/>
                <w:szCs w:val="22"/>
              </w:rPr>
            </w:pPr>
            <w:r w:rsidRPr="002B4D11">
              <w:rPr>
                <w:rFonts w:ascii="Arial" w:eastAsia="Arial" w:hAnsi="Arial" w:cs="Arial"/>
                <w:sz w:val="22"/>
                <w:szCs w:val="22"/>
              </w:rPr>
              <w:t>66</w:t>
            </w:r>
          </w:p>
        </w:tc>
      </w:tr>
    </w:tbl>
    <w:p w14:paraId="7DDF0EB5" w14:textId="77777777" w:rsidR="00DB77E3" w:rsidRPr="002B4D11" w:rsidRDefault="00DB77E3" w:rsidP="00C92065">
      <w:pPr>
        <w:spacing w:line="360" w:lineRule="auto"/>
        <w:rPr>
          <w:ins w:id="11" w:author="Vsevolod Makeev" w:date="2021-06-16T10:13:00Z"/>
          <w:rFonts w:ascii="Arial" w:eastAsia="Arial" w:hAnsi="Arial" w:cs="Arial"/>
          <w:sz w:val="22"/>
          <w:szCs w:val="22"/>
        </w:rPr>
      </w:pPr>
    </w:p>
    <w:p w14:paraId="5C9BCCAC" w14:textId="44F0ECD6" w:rsidR="00A23CAC" w:rsidRPr="00C93B6E" w:rsidRDefault="00A23CAC" w:rsidP="00C93B6E">
      <w:pPr>
        <w:spacing w:line="360" w:lineRule="auto"/>
        <w:jc w:val="both"/>
        <w:rPr>
          <w:rFonts w:ascii="Arial" w:eastAsia="Arial" w:hAnsi="Arial" w:cs="Arial"/>
          <w:b/>
          <w:sz w:val="22"/>
          <w:szCs w:val="22"/>
          <w:lang w:val="en-GB"/>
        </w:rPr>
      </w:pPr>
      <w:r w:rsidRPr="002B4D11">
        <w:rPr>
          <w:rFonts w:ascii="Arial" w:eastAsia="Arial" w:hAnsi="Arial" w:cs="Arial"/>
          <w:sz w:val="22"/>
          <w:szCs w:val="22"/>
          <w:lang w:val="en-GB"/>
        </w:rPr>
        <w:t xml:space="preserve">After imputation the log expression values were loaded into </w:t>
      </w:r>
      <w:r w:rsidR="00C93B6E" w:rsidRPr="002B4D11">
        <w:rPr>
          <w:rFonts w:ascii="Arial" w:eastAsia="Arial" w:hAnsi="Arial" w:cs="Arial"/>
          <w:sz w:val="22"/>
          <w:szCs w:val="22"/>
          <w:lang w:val="en-GB"/>
        </w:rPr>
        <w:t xml:space="preserve">a </w:t>
      </w:r>
      <w:r w:rsidRPr="002B4D11">
        <w:rPr>
          <w:rFonts w:ascii="Arial" w:eastAsia="Arial" w:hAnsi="Arial" w:cs="Arial"/>
          <w:sz w:val="22"/>
          <w:szCs w:val="22"/>
          <w:lang w:val="en-GB"/>
        </w:rPr>
        <w:t>Seurat object (ver. 2.3.4)</w:t>
      </w:r>
      <w:r w:rsidR="00C93B6E" w:rsidRPr="002B4D11">
        <w:rPr>
          <w:rFonts w:ascii="Arial" w:eastAsia="Arial" w:hAnsi="Arial" w:cs="Arial"/>
          <w:sz w:val="22"/>
          <w:szCs w:val="22"/>
          <w:lang w:val="en-GB"/>
        </w:rPr>
        <w:t xml:space="preserve"> (</w:t>
      </w:r>
      <w:proofErr w:type="spellStart"/>
      <w:r w:rsidR="00C93B6E" w:rsidRPr="002B4D11">
        <w:rPr>
          <w:rFonts w:ascii="Arial" w:eastAsia="Arial" w:hAnsi="Arial" w:cs="Arial"/>
          <w:color w:val="000000"/>
          <w:sz w:val="22"/>
          <w:szCs w:val="22"/>
        </w:rPr>
        <w:t>Satija</w:t>
      </w:r>
      <w:proofErr w:type="spellEnd"/>
      <w:r w:rsidR="00C93B6E">
        <w:rPr>
          <w:rFonts w:ascii="Arial" w:eastAsia="Arial" w:hAnsi="Arial" w:cs="Arial"/>
          <w:color w:val="000000"/>
          <w:sz w:val="22"/>
          <w:szCs w:val="22"/>
        </w:rPr>
        <w:t xml:space="preserve"> et al., 2015)</w:t>
      </w:r>
      <w:r>
        <w:rPr>
          <w:rFonts w:ascii="Arial" w:eastAsia="Arial" w:hAnsi="Arial" w:cs="Arial"/>
          <w:sz w:val="22"/>
          <w:szCs w:val="22"/>
        </w:rPr>
        <w:t>.</w:t>
      </w:r>
      <w:r w:rsidR="00C93B6E">
        <w:rPr>
          <w:rFonts w:ascii="Arial" w:eastAsia="Arial" w:hAnsi="Arial" w:cs="Arial"/>
          <w:sz w:val="22"/>
          <w:szCs w:val="22"/>
        </w:rPr>
        <w:t xml:space="preserve"> </w:t>
      </w:r>
      <w:r>
        <w:rPr>
          <w:rFonts w:ascii="Arial" w:eastAsia="Arial" w:hAnsi="Arial" w:cs="Arial"/>
          <w:sz w:val="22"/>
          <w:szCs w:val="22"/>
        </w:rPr>
        <w:t xml:space="preserve"> </w:t>
      </w:r>
      <w:r w:rsidR="00C93B6E">
        <w:rPr>
          <w:rFonts w:ascii="Arial" w:eastAsia="Arial" w:hAnsi="Arial" w:cs="Arial"/>
          <w:sz w:val="22"/>
          <w:szCs w:val="22"/>
        </w:rPr>
        <w:t xml:space="preserve">When creating an object Seurat conducts another normalization round, thus cell datasets containing WT and WT+sox10 double mutants were uploaded to Seurat separately. Some </w:t>
      </w:r>
      <w:del w:id="12" w:author="Vsevolod Makeev" w:date="2021-06-16T10:14:00Z">
        <w:r w:rsidR="00C93B6E" w:rsidDel="00AC0689">
          <w:rPr>
            <w:rFonts w:ascii="Arial" w:eastAsia="Arial" w:hAnsi="Arial" w:cs="Arial"/>
            <w:sz w:val="22"/>
            <w:szCs w:val="22"/>
          </w:rPr>
          <w:delText xml:space="preserve">cells </w:delText>
        </w:r>
      </w:del>
      <w:ins w:id="13" w:author="Vsevolod Makeev" w:date="2021-06-16T10:14:00Z">
        <w:r w:rsidR="00AC0689">
          <w:rPr>
            <w:rFonts w:ascii="Arial" w:eastAsia="Arial" w:hAnsi="Arial" w:cs="Arial"/>
            <w:sz w:val="22"/>
            <w:szCs w:val="22"/>
          </w:rPr>
          <w:t>probes</w:t>
        </w:r>
        <w:r w:rsidR="00AC0689">
          <w:rPr>
            <w:rFonts w:ascii="Arial" w:eastAsia="Arial" w:hAnsi="Arial" w:cs="Arial"/>
            <w:sz w:val="22"/>
            <w:szCs w:val="22"/>
          </w:rPr>
          <w:t xml:space="preserve"> </w:t>
        </w:r>
      </w:ins>
      <w:del w:id="14" w:author="Vsevolod Makeev" w:date="2021-06-16T10:14:00Z">
        <w:r w:rsidR="00C93B6E" w:rsidDel="00AC0689">
          <w:rPr>
            <w:rFonts w:ascii="Arial" w:eastAsia="Arial" w:hAnsi="Arial" w:cs="Arial"/>
            <w:sz w:val="22"/>
            <w:szCs w:val="22"/>
          </w:rPr>
          <w:delText xml:space="preserve">obtained </w:delText>
        </w:r>
      </w:del>
      <w:ins w:id="15" w:author="Vsevolod Makeev" w:date="2021-06-16T10:14:00Z">
        <w:r w:rsidR="00AC0689">
          <w:rPr>
            <w:rFonts w:ascii="Arial" w:eastAsia="Arial" w:hAnsi="Arial" w:cs="Arial"/>
            <w:sz w:val="22"/>
            <w:szCs w:val="22"/>
          </w:rPr>
          <w:t xml:space="preserve">counted </w:t>
        </w:r>
      </w:ins>
      <w:del w:id="16" w:author="Vsevolod Makeev" w:date="2021-06-16T10:14:00Z">
        <w:r w:rsidR="00C93B6E" w:rsidDel="00AC0689">
          <w:rPr>
            <w:rFonts w:ascii="Arial" w:eastAsia="Arial" w:hAnsi="Arial" w:cs="Arial"/>
            <w:sz w:val="22"/>
            <w:szCs w:val="22"/>
          </w:rPr>
          <w:delText xml:space="preserve">pretty </w:delText>
        </w:r>
      </w:del>
      <w:r w:rsidR="00C93B6E">
        <w:rPr>
          <w:rFonts w:ascii="Arial" w:eastAsia="Arial" w:hAnsi="Arial" w:cs="Arial"/>
          <w:sz w:val="22"/>
          <w:szCs w:val="22"/>
        </w:rPr>
        <w:t xml:space="preserve">low </w:t>
      </w:r>
      <w:del w:id="17" w:author="Vsevolod Makeev" w:date="2021-06-16T10:14:00Z">
        <w:r w:rsidR="00C93B6E" w:rsidDel="00AC0689">
          <w:rPr>
            <w:rFonts w:ascii="Arial" w:eastAsia="Arial" w:hAnsi="Arial" w:cs="Arial"/>
            <w:sz w:val="22"/>
            <w:szCs w:val="22"/>
          </w:rPr>
          <w:delText xml:space="preserve">values </w:delText>
        </w:r>
      </w:del>
      <w:r w:rsidR="00C93B6E">
        <w:rPr>
          <w:rFonts w:ascii="Arial" w:eastAsia="Arial" w:hAnsi="Arial" w:cs="Arial"/>
          <w:sz w:val="22"/>
          <w:szCs w:val="22"/>
        </w:rPr>
        <w:t xml:space="preserve">after imputation, thus all </w:t>
      </w:r>
      <w:del w:id="18" w:author="Vsevolod Makeev" w:date="2021-06-16T10:14:00Z">
        <w:r w:rsidR="00C93B6E" w:rsidDel="00AC0689">
          <w:rPr>
            <w:rFonts w:ascii="Arial" w:eastAsia="Arial" w:hAnsi="Arial" w:cs="Arial"/>
            <w:sz w:val="22"/>
            <w:szCs w:val="22"/>
          </w:rPr>
          <w:delText xml:space="preserve">matrix values </w:delText>
        </w:r>
      </w:del>
      <w:ins w:id="19" w:author="Vsevolod Makeev" w:date="2021-06-16T10:14:00Z">
        <w:r w:rsidR="00AC0689">
          <w:rPr>
            <w:rFonts w:ascii="Arial" w:eastAsia="Arial" w:hAnsi="Arial" w:cs="Arial"/>
            <w:sz w:val="22"/>
            <w:szCs w:val="22"/>
          </w:rPr>
          <w:t xml:space="preserve">counts </w:t>
        </w:r>
      </w:ins>
      <w:r w:rsidR="00C93B6E">
        <w:rPr>
          <w:rFonts w:ascii="Arial" w:eastAsia="Arial" w:hAnsi="Arial" w:cs="Arial"/>
          <w:sz w:val="22"/>
          <w:szCs w:val="22"/>
        </w:rPr>
        <w:t xml:space="preserve">of less than 5 have been nullified. </w:t>
      </w:r>
    </w:p>
    <w:p w14:paraId="50512C99" w14:textId="50BF378F" w:rsidR="006D602A" w:rsidRDefault="00D435F5" w:rsidP="00C93B6E">
      <w:pPr>
        <w:spacing w:line="360" w:lineRule="auto"/>
        <w:jc w:val="both"/>
        <w:rPr>
          <w:rFonts w:ascii="Arial" w:eastAsia="Arial" w:hAnsi="Arial" w:cs="Arial"/>
          <w:sz w:val="22"/>
          <w:szCs w:val="22"/>
        </w:rPr>
      </w:pPr>
      <w:r w:rsidRPr="009815C3">
        <w:rPr>
          <w:rFonts w:ascii="Arial" w:eastAsia="Arial" w:hAnsi="Arial" w:cs="Arial"/>
          <w:b/>
          <w:sz w:val="22"/>
          <w:szCs w:val="22"/>
        </w:rPr>
        <w:t>Descriptive statistics.</w:t>
      </w:r>
      <w:r w:rsidRPr="009815C3">
        <w:rPr>
          <w:rFonts w:ascii="Arial" w:eastAsia="Arial" w:hAnsi="Arial" w:cs="Arial"/>
          <w:sz w:val="22"/>
          <w:szCs w:val="22"/>
        </w:rPr>
        <w:t xml:space="preserve"> </w:t>
      </w:r>
      <w:r>
        <w:rPr>
          <w:rFonts w:ascii="Arial" w:eastAsia="Arial" w:hAnsi="Arial" w:cs="Arial"/>
          <w:sz w:val="22"/>
          <w:szCs w:val="22"/>
        </w:rPr>
        <w:t xml:space="preserve">Seurat was used as a platform for single cell data management. </w:t>
      </w:r>
      <w:r w:rsidR="00932364">
        <w:rPr>
          <w:rFonts w:ascii="Arial" w:eastAsia="Arial" w:hAnsi="Arial" w:cs="Arial"/>
          <w:sz w:val="22"/>
          <w:szCs w:val="22"/>
        </w:rPr>
        <w:t xml:space="preserve">We started from the principle component analysis (PCA). PCA is a linear transformation of the expression matrix thus it is likely to create </w:t>
      </w:r>
      <w:r w:rsidR="00094747">
        <w:rPr>
          <w:rFonts w:ascii="Arial" w:eastAsia="Arial" w:hAnsi="Arial" w:cs="Arial"/>
          <w:sz w:val="22"/>
          <w:szCs w:val="22"/>
        </w:rPr>
        <w:t xml:space="preserve">fewer </w:t>
      </w:r>
      <w:r w:rsidR="00932364">
        <w:rPr>
          <w:rFonts w:ascii="Arial" w:eastAsia="Arial" w:hAnsi="Arial" w:cs="Arial"/>
          <w:sz w:val="22"/>
          <w:szCs w:val="22"/>
        </w:rPr>
        <w:t xml:space="preserve">artifacts in cell distribution than non-linear methods like UMAP or </w:t>
      </w:r>
      <w:proofErr w:type="spellStart"/>
      <w:r w:rsidR="00932364">
        <w:rPr>
          <w:rFonts w:ascii="Arial" w:eastAsia="Arial" w:hAnsi="Arial" w:cs="Arial"/>
          <w:sz w:val="22"/>
          <w:szCs w:val="22"/>
        </w:rPr>
        <w:t>tSNE</w:t>
      </w:r>
      <w:proofErr w:type="spellEnd"/>
      <w:r w:rsidR="00932364">
        <w:rPr>
          <w:rFonts w:ascii="Arial" w:eastAsia="Arial" w:hAnsi="Arial" w:cs="Arial"/>
          <w:sz w:val="22"/>
          <w:szCs w:val="22"/>
        </w:rPr>
        <w:t>.</w:t>
      </w:r>
      <w:r w:rsidR="009815C3">
        <w:rPr>
          <w:rFonts w:ascii="Arial" w:eastAsia="Arial" w:hAnsi="Arial" w:cs="Arial"/>
          <w:sz w:val="22"/>
          <w:szCs w:val="22"/>
        </w:rPr>
        <w:t xml:space="preserve"> We used a standard </w:t>
      </w:r>
      <w:proofErr w:type="spellStart"/>
      <w:r w:rsidR="009815C3">
        <w:rPr>
          <w:rFonts w:ascii="Arial" w:eastAsia="Arial" w:hAnsi="Arial" w:cs="Arial"/>
          <w:sz w:val="22"/>
          <w:szCs w:val="22"/>
        </w:rPr>
        <w:t>RunPCA</w:t>
      </w:r>
      <w:proofErr w:type="spellEnd"/>
      <w:r w:rsidR="009815C3">
        <w:rPr>
          <w:rFonts w:ascii="Arial" w:eastAsia="Arial" w:hAnsi="Arial" w:cs="Arial"/>
          <w:sz w:val="22"/>
          <w:szCs w:val="22"/>
        </w:rPr>
        <w:t xml:space="preserve"> tool implemented in Seurat suite. </w:t>
      </w:r>
      <w:r w:rsidR="00932364">
        <w:rPr>
          <w:rFonts w:ascii="Arial" w:eastAsia="Arial" w:hAnsi="Arial" w:cs="Arial"/>
          <w:sz w:val="22"/>
          <w:szCs w:val="22"/>
        </w:rPr>
        <w:t xml:space="preserve"> </w:t>
      </w:r>
      <w:r w:rsidR="00C93B6E">
        <w:rPr>
          <w:rFonts w:ascii="Arial" w:eastAsia="Arial" w:hAnsi="Arial" w:cs="Arial"/>
          <w:sz w:val="22"/>
          <w:szCs w:val="22"/>
        </w:rPr>
        <w:t xml:space="preserve">We have found that regular WT cells with different </w:t>
      </w:r>
      <w:r w:rsidR="00094747">
        <w:rPr>
          <w:rFonts w:ascii="Arial" w:eastAsia="Arial" w:hAnsi="Arial" w:cs="Arial"/>
          <w:sz w:val="22"/>
          <w:szCs w:val="22"/>
        </w:rPr>
        <w:t>stages (</w:t>
      </w:r>
      <w:r w:rsidR="00C93B6E">
        <w:rPr>
          <w:rFonts w:ascii="Arial" w:eastAsia="Arial" w:hAnsi="Arial" w:cs="Arial"/>
          <w:sz w:val="22"/>
          <w:szCs w:val="22"/>
        </w:rPr>
        <w:t>hpf</w:t>
      </w:r>
      <w:r w:rsidR="00094747">
        <w:rPr>
          <w:rFonts w:ascii="Arial" w:eastAsia="Arial" w:hAnsi="Arial" w:cs="Arial"/>
          <w:sz w:val="22"/>
          <w:szCs w:val="22"/>
        </w:rPr>
        <w:t>)</w:t>
      </w:r>
      <w:r w:rsidR="00C93B6E">
        <w:rPr>
          <w:rFonts w:ascii="Arial" w:eastAsia="Arial" w:hAnsi="Arial" w:cs="Arial"/>
          <w:sz w:val="22"/>
          <w:szCs w:val="22"/>
        </w:rPr>
        <w:t xml:space="preserve"> never formed individual clouds but grouped with different types of control cells, practically independently from their hpf. Thus, we decided to disregard dependence of regular cells on their hpf, and introduce a single type ‘regular’. </w:t>
      </w:r>
      <w:r w:rsidR="00094747">
        <w:rPr>
          <w:rFonts w:ascii="Arial" w:eastAsia="Arial" w:hAnsi="Arial" w:cs="Arial"/>
          <w:sz w:val="22"/>
          <w:szCs w:val="22"/>
        </w:rPr>
        <w:t xml:space="preserve">Biologically this was not unexpected since 1) it is well-known that there is a temporal gradient along the anteroposterior body axis at any individual stage, and 2) cell-type differentiation is not synchronous, but instead occurs over a broader time-window. </w:t>
      </w:r>
      <w:r w:rsidR="00932364">
        <w:rPr>
          <w:rFonts w:ascii="Arial" w:eastAsia="Arial" w:hAnsi="Arial" w:cs="Arial"/>
          <w:sz w:val="22"/>
          <w:szCs w:val="22"/>
        </w:rPr>
        <w:t xml:space="preserve">In the PCA space (Supplementary Figure 2) the control cell types clearly </w:t>
      </w:r>
      <w:r w:rsidR="00094747">
        <w:rPr>
          <w:rFonts w:ascii="Arial" w:eastAsia="Arial" w:hAnsi="Arial" w:cs="Arial"/>
          <w:sz w:val="22"/>
          <w:szCs w:val="22"/>
        </w:rPr>
        <w:t>lie outside</w:t>
      </w:r>
      <w:r w:rsidR="00932364">
        <w:rPr>
          <w:rFonts w:ascii="Arial" w:eastAsia="Arial" w:hAnsi="Arial" w:cs="Arial"/>
          <w:sz w:val="22"/>
          <w:szCs w:val="22"/>
        </w:rPr>
        <w:t xml:space="preserve"> the central cloud, which contains the majority of regular cells</w:t>
      </w:r>
      <w:r w:rsidR="00BD7FB1">
        <w:rPr>
          <w:rFonts w:ascii="Arial" w:eastAsia="Arial" w:hAnsi="Arial" w:cs="Arial"/>
          <w:sz w:val="22"/>
          <w:szCs w:val="22"/>
        </w:rPr>
        <w:t xml:space="preserve"> as well as</w:t>
      </w:r>
      <w:r w:rsidR="00932364">
        <w:rPr>
          <w:rFonts w:ascii="Arial" w:eastAsia="Arial" w:hAnsi="Arial" w:cs="Arial"/>
          <w:sz w:val="22"/>
          <w:szCs w:val="22"/>
        </w:rPr>
        <w:t xml:space="preserve"> most of the </w:t>
      </w:r>
      <w:r w:rsidR="00932364" w:rsidRPr="002B4D11">
        <w:rPr>
          <w:rFonts w:ascii="Arial" w:eastAsia="Arial" w:hAnsi="Arial" w:cs="Arial"/>
          <w:i/>
          <w:iCs/>
          <w:sz w:val="22"/>
          <w:szCs w:val="22"/>
        </w:rPr>
        <w:t>sox10</w:t>
      </w:r>
      <w:r w:rsidR="00932364">
        <w:rPr>
          <w:rFonts w:ascii="Arial" w:eastAsia="Arial" w:hAnsi="Arial" w:cs="Arial"/>
          <w:sz w:val="22"/>
          <w:szCs w:val="22"/>
        </w:rPr>
        <w:t xml:space="preserve"> mutants,</w:t>
      </w:r>
      <w:r w:rsidR="009815C3">
        <w:rPr>
          <w:rFonts w:ascii="Arial" w:eastAsia="Arial" w:hAnsi="Arial" w:cs="Arial"/>
          <w:sz w:val="22"/>
          <w:szCs w:val="22"/>
        </w:rPr>
        <w:t xml:space="preserve"> </w:t>
      </w:r>
      <w:r w:rsidR="00932364">
        <w:rPr>
          <w:rFonts w:ascii="Arial" w:eastAsia="Arial" w:hAnsi="Arial" w:cs="Arial"/>
          <w:sz w:val="22"/>
          <w:szCs w:val="22"/>
        </w:rPr>
        <w:t xml:space="preserve">as </w:t>
      </w:r>
      <w:r w:rsidR="00094747">
        <w:rPr>
          <w:rFonts w:ascii="Arial" w:eastAsia="Arial" w:hAnsi="Arial" w:cs="Arial"/>
          <w:sz w:val="22"/>
          <w:szCs w:val="22"/>
        </w:rPr>
        <w:t xml:space="preserve">well as </w:t>
      </w:r>
      <w:r w:rsidR="002B4D11">
        <w:rPr>
          <w:rFonts w:ascii="Arial" w:eastAsia="Arial" w:hAnsi="Arial" w:cs="Arial"/>
          <w:sz w:val="22"/>
          <w:szCs w:val="22"/>
        </w:rPr>
        <w:t xml:space="preserve">the majority of </w:t>
      </w:r>
      <w:r w:rsidR="00932364">
        <w:rPr>
          <w:rFonts w:ascii="Arial" w:eastAsia="Arial" w:hAnsi="Arial" w:cs="Arial"/>
          <w:sz w:val="22"/>
          <w:szCs w:val="22"/>
        </w:rPr>
        <w:t xml:space="preserve">tail and </w:t>
      </w:r>
      <w:r w:rsidR="00BD7FB1">
        <w:rPr>
          <w:rFonts w:ascii="Arial" w:eastAsia="Arial" w:hAnsi="Arial" w:cs="Arial"/>
          <w:sz w:val="22"/>
          <w:szCs w:val="22"/>
        </w:rPr>
        <w:t xml:space="preserve">several </w:t>
      </w:r>
      <w:r w:rsidR="00932364">
        <w:rPr>
          <w:rFonts w:ascii="Arial" w:eastAsia="Arial" w:hAnsi="Arial" w:cs="Arial"/>
          <w:sz w:val="22"/>
          <w:szCs w:val="22"/>
        </w:rPr>
        <w:t xml:space="preserve">iridophore cells. Different control cell types deviate from the central cloud along different PC components, which indicates that those cells express different </w:t>
      </w:r>
      <w:r w:rsidR="00BD7FB1">
        <w:rPr>
          <w:rFonts w:ascii="Arial" w:eastAsia="Arial" w:hAnsi="Arial" w:cs="Arial"/>
          <w:sz w:val="22"/>
          <w:szCs w:val="22"/>
        </w:rPr>
        <w:t xml:space="preserve">characteristic gene </w:t>
      </w:r>
      <w:r w:rsidR="00932364">
        <w:rPr>
          <w:rFonts w:ascii="Arial" w:eastAsia="Arial" w:hAnsi="Arial" w:cs="Arial"/>
          <w:sz w:val="22"/>
          <w:szCs w:val="22"/>
        </w:rPr>
        <w:t xml:space="preserve">markers. Control melanocytes are strongly displaced at PC2 component, </w:t>
      </w:r>
      <w:r w:rsidR="00094747">
        <w:rPr>
          <w:rFonts w:ascii="Arial" w:eastAsia="Arial" w:hAnsi="Arial" w:cs="Arial"/>
          <w:sz w:val="22"/>
          <w:szCs w:val="22"/>
        </w:rPr>
        <w:t>which represents the</w:t>
      </w:r>
      <w:r w:rsidR="00932364">
        <w:rPr>
          <w:rFonts w:ascii="Arial" w:eastAsia="Arial" w:hAnsi="Arial" w:cs="Arial"/>
          <w:sz w:val="22"/>
          <w:szCs w:val="22"/>
        </w:rPr>
        <w:t xml:space="preserve"> contribution of many known melanocyte gene markers (</w:t>
      </w:r>
      <w:proofErr w:type="spellStart"/>
      <w:r w:rsidR="00932364" w:rsidRPr="005455F8">
        <w:rPr>
          <w:rFonts w:ascii="Arial" w:eastAsia="Arial" w:hAnsi="Arial" w:cs="Arial"/>
          <w:i/>
          <w:sz w:val="22"/>
          <w:szCs w:val="22"/>
        </w:rPr>
        <w:t>mlphb</w:t>
      </w:r>
      <w:proofErr w:type="spellEnd"/>
      <w:r w:rsidR="00932364" w:rsidRPr="009815C3">
        <w:rPr>
          <w:rFonts w:ascii="Arial" w:eastAsia="Arial" w:hAnsi="Arial" w:cs="Arial"/>
          <w:sz w:val="22"/>
          <w:szCs w:val="22"/>
        </w:rPr>
        <w:t xml:space="preserve">, </w:t>
      </w:r>
      <w:r w:rsidR="00932364" w:rsidRPr="005455F8">
        <w:rPr>
          <w:rFonts w:ascii="Arial" w:eastAsia="Arial" w:hAnsi="Arial" w:cs="Arial"/>
          <w:i/>
          <w:sz w:val="22"/>
          <w:szCs w:val="22"/>
        </w:rPr>
        <w:t>slc24a5</w:t>
      </w:r>
      <w:r w:rsidR="00932364" w:rsidRPr="009815C3">
        <w:rPr>
          <w:rFonts w:ascii="Arial" w:eastAsia="Arial" w:hAnsi="Arial" w:cs="Arial"/>
          <w:sz w:val="22"/>
          <w:szCs w:val="22"/>
        </w:rPr>
        <w:t xml:space="preserve">, </w:t>
      </w:r>
      <w:r w:rsidR="00932364" w:rsidRPr="005455F8">
        <w:rPr>
          <w:rFonts w:ascii="Arial" w:eastAsia="Arial" w:hAnsi="Arial" w:cs="Arial"/>
          <w:i/>
          <w:sz w:val="22"/>
          <w:szCs w:val="22"/>
        </w:rPr>
        <w:t>oca2</w:t>
      </w:r>
      <w:r w:rsidR="00932364" w:rsidRPr="009815C3">
        <w:rPr>
          <w:rFonts w:ascii="Arial" w:eastAsia="Arial" w:hAnsi="Arial" w:cs="Arial"/>
          <w:sz w:val="22"/>
          <w:szCs w:val="22"/>
        </w:rPr>
        <w:t xml:space="preserve">, </w:t>
      </w:r>
      <w:r w:rsidR="00932364" w:rsidRPr="005455F8">
        <w:rPr>
          <w:rFonts w:ascii="Arial" w:eastAsia="Arial" w:hAnsi="Arial" w:cs="Arial"/>
          <w:i/>
          <w:sz w:val="22"/>
          <w:szCs w:val="22"/>
        </w:rPr>
        <w:t>tyrp1b</w:t>
      </w:r>
      <w:r w:rsidR="00932364" w:rsidRPr="009815C3">
        <w:rPr>
          <w:rFonts w:ascii="Arial" w:eastAsia="Arial" w:hAnsi="Arial" w:cs="Arial"/>
          <w:sz w:val="22"/>
          <w:szCs w:val="22"/>
        </w:rPr>
        <w:t xml:space="preserve">, </w:t>
      </w:r>
      <w:proofErr w:type="spellStart"/>
      <w:r w:rsidR="005455F8" w:rsidRPr="005455F8">
        <w:rPr>
          <w:rFonts w:ascii="Arial" w:eastAsia="Arial" w:hAnsi="Arial" w:cs="Arial"/>
          <w:i/>
          <w:sz w:val="22"/>
          <w:szCs w:val="22"/>
        </w:rPr>
        <w:t>pmela</w:t>
      </w:r>
      <w:proofErr w:type="spellEnd"/>
      <w:r w:rsidR="00932364" w:rsidRPr="009815C3">
        <w:rPr>
          <w:rFonts w:ascii="Arial" w:eastAsia="Arial" w:hAnsi="Arial" w:cs="Arial"/>
          <w:sz w:val="22"/>
          <w:szCs w:val="22"/>
        </w:rPr>
        <w:t>)</w:t>
      </w:r>
      <w:r w:rsidR="00932364">
        <w:rPr>
          <w:rFonts w:ascii="Arial" w:eastAsia="Arial" w:hAnsi="Arial" w:cs="Arial"/>
          <w:sz w:val="22"/>
          <w:szCs w:val="22"/>
        </w:rPr>
        <w:t>, as well as some other genes (</w:t>
      </w:r>
      <w:r w:rsidR="00932364" w:rsidRPr="005455F8">
        <w:rPr>
          <w:rFonts w:ascii="Arial" w:eastAsia="Arial" w:hAnsi="Arial" w:cs="Arial"/>
          <w:i/>
          <w:sz w:val="22"/>
          <w:szCs w:val="22"/>
        </w:rPr>
        <w:t>myo5aa</w:t>
      </w:r>
      <w:r w:rsidR="00932364" w:rsidRPr="009815C3">
        <w:rPr>
          <w:rFonts w:ascii="Arial" w:eastAsia="Arial" w:hAnsi="Arial" w:cs="Arial"/>
          <w:sz w:val="22"/>
          <w:szCs w:val="22"/>
        </w:rPr>
        <w:t xml:space="preserve">, </w:t>
      </w:r>
      <w:r w:rsidR="00932364" w:rsidRPr="005455F8">
        <w:rPr>
          <w:rFonts w:ascii="Arial" w:eastAsia="Arial" w:hAnsi="Arial" w:cs="Arial"/>
          <w:i/>
          <w:sz w:val="22"/>
          <w:szCs w:val="22"/>
        </w:rPr>
        <w:t>pnp4a</w:t>
      </w:r>
      <w:r w:rsidR="00932364">
        <w:rPr>
          <w:rFonts w:ascii="Arial" w:eastAsia="Arial" w:hAnsi="Arial" w:cs="Arial"/>
          <w:sz w:val="22"/>
          <w:szCs w:val="22"/>
        </w:rPr>
        <w:t xml:space="preserve">, and </w:t>
      </w:r>
      <w:proofErr w:type="spellStart"/>
      <w:r w:rsidR="00932364" w:rsidRPr="005455F8">
        <w:rPr>
          <w:rFonts w:ascii="Arial" w:eastAsia="Arial" w:hAnsi="Arial" w:cs="Arial"/>
          <w:i/>
          <w:sz w:val="22"/>
          <w:szCs w:val="22"/>
        </w:rPr>
        <w:t>tyr</w:t>
      </w:r>
      <w:proofErr w:type="spellEnd"/>
      <w:r w:rsidR="00932364">
        <w:rPr>
          <w:rFonts w:ascii="Arial" w:eastAsia="Arial" w:hAnsi="Arial" w:cs="Arial"/>
          <w:sz w:val="22"/>
          <w:szCs w:val="22"/>
        </w:rPr>
        <w:t xml:space="preserve">), which were </w:t>
      </w:r>
      <w:r w:rsidR="00EF104B">
        <w:rPr>
          <w:rFonts w:ascii="Arial" w:eastAsia="Arial" w:hAnsi="Arial" w:cs="Arial"/>
          <w:sz w:val="22"/>
          <w:szCs w:val="22"/>
        </w:rPr>
        <w:t xml:space="preserve">identified </w:t>
      </w:r>
      <w:r w:rsidR="00932364">
        <w:rPr>
          <w:rFonts w:ascii="Arial" w:eastAsia="Arial" w:hAnsi="Arial" w:cs="Arial"/>
          <w:sz w:val="22"/>
          <w:szCs w:val="22"/>
        </w:rPr>
        <w:t>as melanocyte specific genes in bulk RNA</w:t>
      </w:r>
      <w:r w:rsidR="005455F8">
        <w:rPr>
          <w:rFonts w:ascii="Arial" w:eastAsia="Arial" w:hAnsi="Arial" w:cs="Arial"/>
          <w:sz w:val="22"/>
          <w:szCs w:val="22"/>
        </w:rPr>
        <w:t>-</w:t>
      </w:r>
      <w:r w:rsidR="00932364">
        <w:rPr>
          <w:rFonts w:ascii="Arial" w:eastAsia="Arial" w:hAnsi="Arial" w:cs="Arial"/>
          <w:sz w:val="22"/>
          <w:szCs w:val="22"/>
        </w:rPr>
        <w:t xml:space="preserve">seq </w:t>
      </w:r>
      <w:r w:rsidR="00EF104B">
        <w:rPr>
          <w:rFonts w:ascii="Arial" w:eastAsia="Arial" w:hAnsi="Arial" w:cs="Arial"/>
          <w:sz w:val="22"/>
          <w:szCs w:val="22"/>
        </w:rPr>
        <w:t xml:space="preserve">or gene expression </w:t>
      </w:r>
      <w:r w:rsidR="00932364">
        <w:rPr>
          <w:rFonts w:ascii="Arial" w:eastAsia="Arial" w:hAnsi="Arial" w:cs="Arial"/>
          <w:sz w:val="22"/>
          <w:szCs w:val="22"/>
        </w:rPr>
        <w:t>studies</w:t>
      </w:r>
      <w:r w:rsidR="006D602A">
        <w:rPr>
          <w:rFonts w:ascii="Arial" w:eastAsia="Arial" w:hAnsi="Arial" w:cs="Arial"/>
          <w:sz w:val="22"/>
          <w:szCs w:val="22"/>
        </w:rPr>
        <w:t xml:space="preserve"> (</w:t>
      </w:r>
      <w:r w:rsidR="006D602A" w:rsidRPr="006D602A">
        <w:rPr>
          <w:rFonts w:ascii="Arial" w:eastAsia="Arial" w:hAnsi="Arial" w:cs="Arial"/>
          <w:sz w:val="22"/>
          <w:szCs w:val="22"/>
        </w:rPr>
        <w:t>Higdon</w:t>
      </w:r>
      <w:r w:rsidR="006D602A">
        <w:rPr>
          <w:rFonts w:ascii="Arial" w:eastAsia="Arial" w:hAnsi="Arial" w:cs="Arial"/>
          <w:sz w:val="22"/>
          <w:szCs w:val="22"/>
        </w:rPr>
        <w:t xml:space="preserve"> et al., 2013</w:t>
      </w:r>
      <w:r w:rsidR="002B4D11">
        <w:rPr>
          <w:rFonts w:ascii="Arial" w:eastAsia="Arial" w:hAnsi="Arial" w:cs="Arial"/>
          <w:sz w:val="22"/>
          <w:szCs w:val="22"/>
        </w:rPr>
        <w:t xml:space="preserve">; </w:t>
      </w:r>
      <w:r w:rsidR="00EF104B">
        <w:rPr>
          <w:rFonts w:ascii="Arial" w:eastAsia="Arial" w:hAnsi="Arial" w:cs="Arial"/>
          <w:sz w:val="22"/>
          <w:szCs w:val="22"/>
        </w:rPr>
        <w:t>Petratou et al</w:t>
      </w:r>
      <w:r w:rsidR="002B4D11">
        <w:rPr>
          <w:rFonts w:ascii="Arial" w:eastAsia="Arial" w:hAnsi="Arial" w:cs="Arial"/>
          <w:sz w:val="22"/>
          <w:szCs w:val="22"/>
        </w:rPr>
        <w:t>.</w:t>
      </w:r>
      <w:r w:rsidR="00E009EA">
        <w:rPr>
          <w:rFonts w:ascii="Arial" w:eastAsia="Arial" w:hAnsi="Arial" w:cs="Arial"/>
          <w:sz w:val="22"/>
          <w:szCs w:val="22"/>
        </w:rPr>
        <w:t>, 2018</w:t>
      </w:r>
      <w:r w:rsidR="00EF104B">
        <w:rPr>
          <w:rFonts w:ascii="Arial" w:eastAsia="Arial" w:hAnsi="Arial" w:cs="Arial"/>
          <w:sz w:val="22"/>
          <w:szCs w:val="22"/>
        </w:rPr>
        <w:t>)</w:t>
      </w:r>
      <w:r w:rsidR="00932364">
        <w:rPr>
          <w:rFonts w:ascii="Arial" w:eastAsia="Arial" w:hAnsi="Arial" w:cs="Arial"/>
          <w:sz w:val="22"/>
          <w:szCs w:val="22"/>
        </w:rPr>
        <w:t xml:space="preserve">. This melanocyte cloud includes </w:t>
      </w:r>
      <w:r w:rsidR="006D602A">
        <w:rPr>
          <w:rFonts w:ascii="Arial" w:eastAsia="Arial" w:hAnsi="Arial" w:cs="Arial"/>
          <w:sz w:val="22"/>
          <w:szCs w:val="22"/>
        </w:rPr>
        <w:t xml:space="preserve">both the </w:t>
      </w:r>
      <w:r w:rsidR="00932364">
        <w:rPr>
          <w:rFonts w:ascii="Arial" w:eastAsia="Arial" w:hAnsi="Arial" w:cs="Arial"/>
          <w:sz w:val="22"/>
          <w:szCs w:val="22"/>
        </w:rPr>
        <w:t xml:space="preserve">control melanocytes </w:t>
      </w:r>
      <w:r w:rsidR="006D602A">
        <w:rPr>
          <w:rFonts w:ascii="Arial" w:eastAsia="Arial" w:hAnsi="Arial" w:cs="Arial"/>
          <w:sz w:val="22"/>
          <w:szCs w:val="22"/>
        </w:rPr>
        <w:t xml:space="preserve">as well as </w:t>
      </w:r>
      <w:r w:rsidR="00932364">
        <w:rPr>
          <w:rFonts w:ascii="Arial" w:eastAsia="Arial" w:hAnsi="Arial" w:cs="Arial"/>
          <w:sz w:val="22"/>
          <w:szCs w:val="22"/>
        </w:rPr>
        <w:t>some regular NCC</w:t>
      </w:r>
      <w:r w:rsidR="00EF104B">
        <w:rPr>
          <w:rFonts w:ascii="Arial" w:eastAsia="Arial" w:hAnsi="Arial" w:cs="Arial"/>
          <w:sz w:val="22"/>
          <w:szCs w:val="22"/>
        </w:rPr>
        <w:t>s</w:t>
      </w:r>
      <w:r w:rsidR="00932364">
        <w:rPr>
          <w:rFonts w:ascii="Arial" w:eastAsia="Arial" w:hAnsi="Arial" w:cs="Arial"/>
          <w:sz w:val="22"/>
          <w:szCs w:val="22"/>
        </w:rPr>
        <w:t xml:space="preserve">, which are </w:t>
      </w:r>
      <w:r w:rsidR="00EF104B">
        <w:rPr>
          <w:rFonts w:ascii="Arial" w:eastAsia="Arial" w:hAnsi="Arial" w:cs="Arial"/>
          <w:sz w:val="22"/>
          <w:szCs w:val="22"/>
        </w:rPr>
        <w:t>therefore interpreted as differentiating</w:t>
      </w:r>
      <w:r w:rsidR="00932364">
        <w:rPr>
          <w:rFonts w:ascii="Arial" w:eastAsia="Arial" w:hAnsi="Arial" w:cs="Arial"/>
          <w:sz w:val="22"/>
          <w:szCs w:val="22"/>
        </w:rPr>
        <w:t xml:space="preserve"> melanocytes </w:t>
      </w:r>
      <w:r w:rsidR="006D602A">
        <w:rPr>
          <w:rFonts w:ascii="Arial" w:eastAsia="Arial" w:hAnsi="Arial" w:cs="Arial"/>
          <w:sz w:val="22"/>
          <w:szCs w:val="22"/>
        </w:rPr>
        <w:t>emerging</w:t>
      </w:r>
      <w:r w:rsidR="00932364">
        <w:rPr>
          <w:rFonts w:ascii="Arial" w:eastAsia="Arial" w:hAnsi="Arial" w:cs="Arial"/>
          <w:sz w:val="22"/>
          <w:szCs w:val="22"/>
        </w:rPr>
        <w:t xml:space="preserve"> </w:t>
      </w:r>
      <w:r w:rsidR="00EF104B">
        <w:rPr>
          <w:rFonts w:ascii="Arial" w:eastAsia="Arial" w:hAnsi="Arial" w:cs="Arial"/>
          <w:sz w:val="22"/>
          <w:szCs w:val="22"/>
        </w:rPr>
        <w:t xml:space="preserve">from </w:t>
      </w:r>
      <w:r w:rsidR="00932364">
        <w:rPr>
          <w:rFonts w:ascii="Arial" w:eastAsia="Arial" w:hAnsi="Arial" w:cs="Arial"/>
          <w:sz w:val="22"/>
          <w:szCs w:val="22"/>
        </w:rPr>
        <w:t xml:space="preserve">the natural </w:t>
      </w:r>
    </w:p>
    <w:p w14:paraId="3C625144" w14:textId="77777777" w:rsidR="006D602A" w:rsidRDefault="006D602A" w:rsidP="006D602A">
      <w:pPr>
        <w:keepNext/>
        <w:spacing w:line="360" w:lineRule="auto"/>
      </w:pPr>
      <w:r>
        <w:rPr>
          <w:rFonts w:ascii="Arial" w:eastAsia="Arial" w:hAnsi="Arial" w:cs="Arial"/>
          <w:sz w:val="22"/>
          <w:szCs w:val="22"/>
        </w:rPr>
        <w:br w:type="page"/>
      </w:r>
      <w:r>
        <w:rPr>
          <w:rFonts w:ascii="Arial" w:eastAsia="Arial" w:hAnsi="Arial" w:cs="Arial"/>
          <w:noProof/>
          <w:sz w:val="22"/>
          <w:szCs w:val="22"/>
        </w:rPr>
        <w:lastRenderedPageBreak/>
        <w:drawing>
          <wp:inline distT="0" distB="0" distL="0" distR="0" wp14:anchorId="4BDE2276" wp14:editId="759FFDE5">
            <wp:extent cx="5755640" cy="79692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_PCAcomps.png"/>
                    <pic:cNvPicPr/>
                  </pic:nvPicPr>
                  <pic:blipFill>
                    <a:blip r:embed="rId7">
                      <a:extLst>
                        <a:ext uri="{28A0092B-C50C-407E-A947-70E740481C1C}">
                          <a14:useLocalDpi xmlns:a14="http://schemas.microsoft.com/office/drawing/2010/main" val="0"/>
                        </a:ext>
                      </a:extLst>
                    </a:blip>
                    <a:stretch>
                      <a:fillRect/>
                    </a:stretch>
                  </pic:blipFill>
                  <pic:spPr>
                    <a:xfrm>
                      <a:off x="0" y="0"/>
                      <a:ext cx="5755640" cy="7969239"/>
                    </a:xfrm>
                    <a:prstGeom prst="rect">
                      <a:avLst/>
                    </a:prstGeom>
                  </pic:spPr>
                </pic:pic>
              </a:graphicData>
            </a:graphic>
          </wp:inline>
        </w:drawing>
      </w:r>
    </w:p>
    <w:p w14:paraId="22D476CC" w14:textId="1D183FDB" w:rsidR="006D602A" w:rsidRPr="00DF234B" w:rsidRDefault="006D602A" w:rsidP="006D602A">
      <w:pPr>
        <w:pStyle w:val="Caption"/>
        <w:spacing w:line="360" w:lineRule="auto"/>
        <w:rPr>
          <w:rFonts w:ascii="Arial" w:eastAsia="Arial" w:hAnsi="Arial" w:cs="Arial"/>
          <w:i w:val="0"/>
          <w:sz w:val="22"/>
          <w:szCs w:val="22"/>
        </w:rPr>
      </w:pPr>
      <w:r>
        <w:t xml:space="preserve">Supplementary </w:t>
      </w:r>
      <w:ins w:id="20" w:author="Vsevolod Makeev" w:date="2021-06-16T11:19:00Z">
        <w:r w:rsidR="000B7479">
          <w:t>F</w:t>
        </w:r>
      </w:ins>
      <w:bookmarkStart w:id="21" w:name="_GoBack"/>
      <w:bookmarkEnd w:id="21"/>
      <w:del w:id="22" w:author="Vsevolod Makeev" w:date="2021-06-16T11:19:00Z">
        <w:r w:rsidDel="000B7479">
          <w:delText>f</w:delText>
        </w:r>
      </w:del>
      <w:r>
        <w:t xml:space="preserve">igure </w:t>
      </w:r>
      <w:r>
        <w:fldChar w:fldCharType="begin"/>
      </w:r>
      <w:r>
        <w:instrText xml:space="preserve"> SEQ Figure \* ARABIC </w:instrText>
      </w:r>
      <w:r>
        <w:fldChar w:fldCharType="separate"/>
      </w:r>
      <w:r w:rsidR="00C90FB5">
        <w:rPr>
          <w:noProof/>
        </w:rPr>
        <w:t>2</w:t>
      </w:r>
      <w:r>
        <w:fldChar w:fldCharType="end"/>
      </w:r>
      <w:r>
        <w:t xml:space="preserve">. </w:t>
      </w:r>
      <w:r>
        <w:rPr>
          <w:i w:val="0"/>
        </w:rPr>
        <w:t>Projection of cells distributions at different pairs of principle components. Colors: (</w:t>
      </w:r>
      <w:r w:rsidRPr="00720019">
        <w:t>green</w:t>
      </w:r>
      <w:r>
        <w:rPr>
          <w:i w:val="0"/>
        </w:rPr>
        <w:t>) Regular WT cells, all hpf pooled; (</w:t>
      </w:r>
      <w:r w:rsidRPr="00F87C7C">
        <w:t>red</w:t>
      </w:r>
      <w:r>
        <w:rPr>
          <w:i w:val="0"/>
        </w:rPr>
        <w:t>) cells taken from fish tails; (</w:t>
      </w:r>
      <w:r w:rsidRPr="00DF234B">
        <w:t>cyan</w:t>
      </w:r>
      <w:r>
        <w:rPr>
          <w:i w:val="0"/>
        </w:rPr>
        <w:t>) control iridophores; (</w:t>
      </w:r>
      <w:r>
        <w:t>black</w:t>
      </w:r>
      <w:r>
        <w:rPr>
          <w:i w:val="0"/>
        </w:rPr>
        <w:t>) control melanocytes; (</w:t>
      </w:r>
      <w:r w:rsidRPr="00DF234B">
        <w:t>magenta</w:t>
      </w:r>
      <w:r>
        <w:rPr>
          <w:i w:val="0"/>
        </w:rPr>
        <w:t xml:space="preserve">) sox10 mutants. </w:t>
      </w:r>
    </w:p>
    <w:p w14:paraId="1803363A" w14:textId="77777777" w:rsidR="006D602A" w:rsidRDefault="006D602A">
      <w:pPr>
        <w:rPr>
          <w:rFonts w:ascii="Arial" w:eastAsia="Arial" w:hAnsi="Arial" w:cs="Arial"/>
          <w:sz w:val="22"/>
          <w:szCs w:val="22"/>
        </w:rPr>
      </w:pPr>
    </w:p>
    <w:p w14:paraId="49311750" w14:textId="11015076" w:rsidR="00932364" w:rsidRDefault="00932364" w:rsidP="00C93B6E">
      <w:pPr>
        <w:spacing w:line="360" w:lineRule="auto"/>
        <w:jc w:val="both"/>
        <w:rPr>
          <w:rFonts w:ascii="Arial" w:eastAsia="Arial" w:hAnsi="Arial" w:cs="Arial"/>
          <w:sz w:val="22"/>
          <w:szCs w:val="22"/>
        </w:rPr>
      </w:pPr>
      <w:r>
        <w:rPr>
          <w:rFonts w:ascii="Arial" w:eastAsia="Arial" w:hAnsi="Arial" w:cs="Arial"/>
          <w:sz w:val="22"/>
          <w:szCs w:val="22"/>
        </w:rPr>
        <w:t xml:space="preserve">differentiation process. Similarly, control iridophores are found </w:t>
      </w:r>
      <w:r w:rsidR="009815C3">
        <w:rPr>
          <w:rFonts w:ascii="Arial" w:eastAsia="Arial" w:hAnsi="Arial" w:cs="Arial"/>
          <w:sz w:val="22"/>
          <w:szCs w:val="22"/>
        </w:rPr>
        <w:t xml:space="preserve">at </w:t>
      </w:r>
      <w:r>
        <w:rPr>
          <w:rFonts w:ascii="Arial" w:eastAsia="Arial" w:hAnsi="Arial" w:cs="Arial"/>
          <w:sz w:val="22"/>
          <w:szCs w:val="22"/>
        </w:rPr>
        <w:t xml:space="preserve">the </w:t>
      </w:r>
      <w:r w:rsidR="00DC3AD2">
        <w:rPr>
          <w:rFonts w:ascii="Arial" w:eastAsia="Arial" w:hAnsi="Arial" w:cs="Arial"/>
          <w:sz w:val="22"/>
          <w:szCs w:val="22"/>
        </w:rPr>
        <w:t>negative</w:t>
      </w:r>
      <w:r w:rsidR="009815C3">
        <w:rPr>
          <w:rFonts w:ascii="Arial" w:eastAsia="Arial" w:hAnsi="Arial" w:cs="Arial"/>
          <w:sz w:val="22"/>
          <w:szCs w:val="22"/>
        </w:rPr>
        <w:t xml:space="preserve"> values </w:t>
      </w:r>
      <w:r>
        <w:rPr>
          <w:rFonts w:ascii="Arial" w:eastAsia="Arial" w:hAnsi="Arial" w:cs="Arial"/>
          <w:sz w:val="22"/>
          <w:szCs w:val="22"/>
        </w:rPr>
        <w:t>of components PC</w:t>
      </w:r>
      <w:r w:rsidR="009815C3">
        <w:rPr>
          <w:rFonts w:ascii="Arial" w:eastAsia="Arial" w:hAnsi="Arial" w:cs="Arial"/>
          <w:sz w:val="22"/>
          <w:szCs w:val="22"/>
        </w:rPr>
        <w:t>3</w:t>
      </w:r>
      <w:r>
        <w:rPr>
          <w:rFonts w:ascii="Arial" w:eastAsia="Arial" w:hAnsi="Arial" w:cs="Arial"/>
          <w:sz w:val="22"/>
          <w:szCs w:val="22"/>
        </w:rPr>
        <w:t>, PC</w:t>
      </w:r>
      <w:r w:rsidR="00DC3AD2">
        <w:rPr>
          <w:rFonts w:ascii="Arial" w:eastAsia="Arial" w:hAnsi="Arial" w:cs="Arial"/>
          <w:sz w:val="22"/>
          <w:szCs w:val="22"/>
        </w:rPr>
        <w:t>5</w:t>
      </w:r>
      <w:r>
        <w:rPr>
          <w:rFonts w:ascii="Arial" w:eastAsia="Arial" w:hAnsi="Arial" w:cs="Arial"/>
          <w:sz w:val="22"/>
          <w:szCs w:val="22"/>
        </w:rPr>
        <w:t xml:space="preserve"> and </w:t>
      </w:r>
      <w:r w:rsidR="00DC3AD2">
        <w:rPr>
          <w:rFonts w:ascii="Arial" w:eastAsia="Arial" w:hAnsi="Arial" w:cs="Arial"/>
          <w:sz w:val="22"/>
          <w:szCs w:val="22"/>
        </w:rPr>
        <w:t>positive</w:t>
      </w:r>
      <w:r w:rsidR="00E6688A">
        <w:rPr>
          <w:rFonts w:ascii="Arial" w:eastAsia="Arial" w:hAnsi="Arial" w:cs="Arial"/>
          <w:sz w:val="22"/>
          <w:szCs w:val="22"/>
        </w:rPr>
        <w:t xml:space="preserve"> </w:t>
      </w:r>
      <w:r>
        <w:rPr>
          <w:rFonts w:ascii="Arial" w:eastAsia="Arial" w:hAnsi="Arial" w:cs="Arial"/>
          <w:sz w:val="22"/>
          <w:szCs w:val="22"/>
        </w:rPr>
        <w:t>P</w:t>
      </w:r>
      <w:r w:rsidRPr="009815C3">
        <w:rPr>
          <w:rFonts w:ascii="Arial" w:eastAsia="Arial" w:hAnsi="Arial" w:cs="Arial"/>
          <w:sz w:val="22"/>
          <w:szCs w:val="22"/>
        </w:rPr>
        <w:t>С</w:t>
      </w:r>
      <w:r w:rsidR="00DC3AD2">
        <w:rPr>
          <w:rFonts w:ascii="Arial" w:eastAsia="Arial" w:hAnsi="Arial" w:cs="Arial"/>
          <w:sz w:val="22"/>
          <w:szCs w:val="22"/>
        </w:rPr>
        <w:t>4</w:t>
      </w:r>
      <w:r>
        <w:rPr>
          <w:rFonts w:ascii="Arial" w:eastAsia="Arial" w:hAnsi="Arial" w:cs="Arial"/>
          <w:sz w:val="22"/>
          <w:szCs w:val="22"/>
        </w:rPr>
        <w:t xml:space="preserve">, </w:t>
      </w:r>
      <w:r w:rsidR="00EF104B">
        <w:rPr>
          <w:rFonts w:ascii="Arial" w:eastAsia="Arial" w:hAnsi="Arial" w:cs="Arial"/>
          <w:sz w:val="22"/>
          <w:szCs w:val="22"/>
        </w:rPr>
        <w:t xml:space="preserve">in a </w:t>
      </w:r>
      <w:r w:rsidR="006D602A">
        <w:rPr>
          <w:rFonts w:ascii="Arial" w:eastAsia="Arial" w:hAnsi="Arial" w:cs="Arial"/>
          <w:sz w:val="22"/>
          <w:szCs w:val="22"/>
        </w:rPr>
        <w:t xml:space="preserve">cloud </w:t>
      </w:r>
      <w:r w:rsidR="00EF104B">
        <w:rPr>
          <w:rFonts w:ascii="Arial" w:eastAsia="Arial" w:hAnsi="Arial" w:cs="Arial"/>
          <w:sz w:val="22"/>
          <w:szCs w:val="22"/>
        </w:rPr>
        <w:t xml:space="preserve">that </w:t>
      </w:r>
      <w:r w:rsidR="006D602A">
        <w:rPr>
          <w:rFonts w:ascii="Arial" w:eastAsia="Arial" w:hAnsi="Arial" w:cs="Arial"/>
          <w:sz w:val="22"/>
          <w:szCs w:val="22"/>
        </w:rPr>
        <w:t>also contains many regular WT cells, presumably differentiating iridophores</w:t>
      </w:r>
      <w:r w:rsidR="00EF104B">
        <w:rPr>
          <w:rFonts w:ascii="Arial" w:eastAsia="Arial" w:hAnsi="Arial" w:cs="Arial"/>
          <w:sz w:val="22"/>
          <w:szCs w:val="22"/>
        </w:rPr>
        <w:t>. In contrast,</w:t>
      </w:r>
      <w:r>
        <w:rPr>
          <w:rFonts w:ascii="Arial" w:eastAsia="Arial" w:hAnsi="Arial" w:cs="Arial"/>
          <w:sz w:val="22"/>
          <w:szCs w:val="22"/>
        </w:rPr>
        <w:t xml:space="preserve"> control tail cells, used as a proxy for early NCC stages</w:t>
      </w:r>
      <w:r w:rsidR="00EF104B">
        <w:rPr>
          <w:rFonts w:ascii="Arial" w:eastAsia="Arial" w:hAnsi="Arial" w:cs="Arial"/>
          <w:sz w:val="22"/>
          <w:szCs w:val="22"/>
        </w:rPr>
        <w:t xml:space="preserve"> but expected to contain cells at various younger steps in NCC development,</w:t>
      </w:r>
      <w:r>
        <w:rPr>
          <w:rFonts w:ascii="Arial" w:eastAsia="Arial" w:hAnsi="Arial" w:cs="Arial"/>
          <w:sz w:val="22"/>
          <w:szCs w:val="22"/>
        </w:rPr>
        <w:t xml:space="preserve"> are partially offset along </w:t>
      </w:r>
      <w:r w:rsidR="00DC3AD2">
        <w:rPr>
          <w:rFonts w:ascii="Arial" w:eastAsia="Arial" w:hAnsi="Arial" w:cs="Arial"/>
          <w:sz w:val="22"/>
          <w:szCs w:val="22"/>
        </w:rPr>
        <w:t>positive</w:t>
      </w:r>
      <w:r w:rsidR="006D602A">
        <w:rPr>
          <w:rFonts w:ascii="Arial" w:eastAsia="Arial" w:hAnsi="Arial" w:cs="Arial"/>
          <w:sz w:val="22"/>
          <w:szCs w:val="22"/>
        </w:rPr>
        <w:t xml:space="preserve"> </w:t>
      </w:r>
      <w:r>
        <w:rPr>
          <w:rFonts w:ascii="Arial" w:eastAsia="Arial" w:hAnsi="Arial" w:cs="Arial"/>
          <w:sz w:val="22"/>
          <w:szCs w:val="22"/>
        </w:rPr>
        <w:t>PC</w:t>
      </w:r>
      <w:r w:rsidR="009815C3">
        <w:rPr>
          <w:rFonts w:ascii="Arial" w:eastAsia="Arial" w:hAnsi="Arial" w:cs="Arial"/>
          <w:sz w:val="22"/>
          <w:szCs w:val="22"/>
        </w:rPr>
        <w:t>3</w:t>
      </w:r>
      <w:r w:rsidRPr="00B86C61">
        <w:rPr>
          <w:rFonts w:ascii="Arial" w:eastAsia="Arial" w:hAnsi="Arial" w:cs="Arial"/>
          <w:sz w:val="22"/>
          <w:szCs w:val="22"/>
        </w:rPr>
        <w:t>.</w:t>
      </w:r>
      <w:r>
        <w:rPr>
          <w:rFonts w:ascii="Arial" w:eastAsia="Arial" w:hAnsi="Arial" w:cs="Arial"/>
          <w:sz w:val="22"/>
          <w:szCs w:val="22"/>
        </w:rPr>
        <w:t xml:space="preserve"> Interestingly, </w:t>
      </w:r>
      <w:r w:rsidRPr="001C60E7">
        <w:rPr>
          <w:rFonts w:ascii="Arial" w:eastAsia="Arial" w:hAnsi="Arial" w:cs="Arial"/>
          <w:i/>
          <w:iCs/>
          <w:sz w:val="22"/>
          <w:szCs w:val="22"/>
        </w:rPr>
        <w:t>sox10</w:t>
      </w:r>
      <w:r>
        <w:rPr>
          <w:rFonts w:ascii="Arial" w:eastAsia="Arial" w:hAnsi="Arial" w:cs="Arial"/>
          <w:sz w:val="22"/>
          <w:szCs w:val="22"/>
        </w:rPr>
        <w:t xml:space="preserve"> mutant cells </w:t>
      </w:r>
      <w:r w:rsidR="009815C3">
        <w:rPr>
          <w:rFonts w:ascii="Arial" w:eastAsia="Arial" w:hAnsi="Arial" w:cs="Arial"/>
          <w:sz w:val="22"/>
          <w:szCs w:val="22"/>
        </w:rPr>
        <w:t xml:space="preserve">do not form a separate cloud but </w:t>
      </w:r>
      <w:r>
        <w:rPr>
          <w:rFonts w:ascii="Arial" w:eastAsia="Arial" w:hAnsi="Arial" w:cs="Arial"/>
          <w:sz w:val="22"/>
          <w:szCs w:val="22"/>
        </w:rPr>
        <w:t>occupy a somewhat localized region within the central cloud</w:t>
      </w:r>
      <w:r w:rsidR="009815C3">
        <w:rPr>
          <w:rFonts w:ascii="Arial" w:eastAsia="Arial" w:hAnsi="Arial" w:cs="Arial"/>
          <w:sz w:val="22"/>
          <w:szCs w:val="22"/>
        </w:rPr>
        <w:t xml:space="preserve">, partly overlapping with </w:t>
      </w:r>
      <w:r w:rsidR="00EF104B">
        <w:rPr>
          <w:rFonts w:ascii="Arial" w:eastAsia="Arial" w:hAnsi="Arial" w:cs="Arial"/>
          <w:sz w:val="22"/>
          <w:szCs w:val="22"/>
        </w:rPr>
        <w:t xml:space="preserve">the </w:t>
      </w:r>
      <w:r w:rsidR="009815C3">
        <w:rPr>
          <w:rFonts w:ascii="Arial" w:eastAsia="Arial" w:hAnsi="Arial" w:cs="Arial"/>
          <w:sz w:val="22"/>
          <w:szCs w:val="22"/>
        </w:rPr>
        <w:t xml:space="preserve">region occupied </w:t>
      </w:r>
      <w:r w:rsidR="00EF104B">
        <w:rPr>
          <w:rFonts w:ascii="Arial" w:eastAsia="Arial" w:hAnsi="Arial" w:cs="Arial"/>
          <w:sz w:val="22"/>
          <w:szCs w:val="22"/>
        </w:rPr>
        <w:t xml:space="preserve">by </w:t>
      </w:r>
      <w:r w:rsidR="009815C3">
        <w:rPr>
          <w:rFonts w:ascii="Arial" w:eastAsia="Arial" w:hAnsi="Arial" w:cs="Arial"/>
          <w:sz w:val="22"/>
          <w:szCs w:val="22"/>
        </w:rPr>
        <w:t>control tail cells</w:t>
      </w:r>
      <w:r>
        <w:rPr>
          <w:rFonts w:ascii="Arial" w:eastAsia="Arial" w:hAnsi="Arial" w:cs="Arial"/>
          <w:sz w:val="22"/>
          <w:szCs w:val="22"/>
        </w:rPr>
        <w:t xml:space="preserve">. The central positioning of </w:t>
      </w:r>
      <w:r w:rsidRPr="001C60E7">
        <w:rPr>
          <w:rFonts w:ascii="Arial" w:eastAsia="Arial" w:hAnsi="Arial" w:cs="Arial"/>
          <w:i/>
          <w:iCs/>
          <w:sz w:val="22"/>
          <w:szCs w:val="22"/>
        </w:rPr>
        <w:t>sox10</w:t>
      </w:r>
      <w:r>
        <w:rPr>
          <w:rFonts w:ascii="Arial" w:eastAsia="Arial" w:hAnsi="Arial" w:cs="Arial"/>
          <w:sz w:val="22"/>
          <w:szCs w:val="22"/>
        </w:rPr>
        <w:t xml:space="preserve"> mutant cells is consistent with the</w:t>
      </w:r>
      <w:r w:rsidRPr="00B86C61">
        <w:rPr>
          <w:rFonts w:ascii="Arial" w:eastAsia="Arial" w:hAnsi="Arial" w:cs="Arial"/>
          <w:sz w:val="22"/>
          <w:szCs w:val="22"/>
        </w:rPr>
        <w:t xml:space="preserve"> </w:t>
      </w:r>
      <w:r>
        <w:rPr>
          <w:rFonts w:ascii="Arial" w:eastAsia="Arial" w:hAnsi="Arial" w:cs="Arial"/>
          <w:sz w:val="22"/>
          <w:szCs w:val="22"/>
        </w:rPr>
        <w:t>previous suggestion that mutant cells are ‘trapped’ in a progenitor state (Dutton et al 2001).</w:t>
      </w:r>
      <w:r w:rsidRPr="00B86C61">
        <w:rPr>
          <w:rFonts w:ascii="Arial" w:eastAsia="Arial" w:hAnsi="Arial" w:cs="Arial"/>
          <w:sz w:val="22"/>
          <w:szCs w:val="22"/>
        </w:rPr>
        <w:t xml:space="preserve"> </w:t>
      </w:r>
    </w:p>
    <w:p w14:paraId="34BAE059" w14:textId="63427244" w:rsidR="008D5FAB" w:rsidRPr="0006643F" w:rsidRDefault="009815C3" w:rsidP="00D71E6D">
      <w:pPr>
        <w:spacing w:line="360" w:lineRule="auto"/>
        <w:jc w:val="both"/>
        <w:rPr>
          <w:rFonts w:ascii="Arial" w:eastAsia="Arial" w:hAnsi="Arial" w:cs="Arial"/>
          <w:sz w:val="22"/>
          <w:szCs w:val="22"/>
        </w:rPr>
      </w:pPr>
      <w:r w:rsidRPr="009815C3">
        <w:rPr>
          <w:rFonts w:ascii="Arial" w:eastAsia="Arial" w:hAnsi="Arial" w:cs="Arial"/>
          <w:b/>
          <w:sz w:val="22"/>
          <w:szCs w:val="22"/>
        </w:rPr>
        <w:t>Dimension reduction maps</w:t>
      </w:r>
      <w:r>
        <w:rPr>
          <w:rFonts w:ascii="Arial" w:eastAsia="Arial" w:hAnsi="Arial" w:cs="Arial"/>
          <w:b/>
          <w:sz w:val="22"/>
          <w:szCs w:val="22"/>
        </w:rPr>
        <w:t xml:space="preserve"> </w:t>
      </w:r>
      <w:r>
        <w:rPr>
          <w:rFonts w:ascii="Arial" w:eastAsia="Arial" w:hAnsi="Arial" w:cs="Arial"/>
          <w:sz w:val="22"/>
          <w:szCs w:val="22"/>
        </w:rPr>
        <w:t xml:space="preserve">Even better separation </w:t>
      </w:r>
      <w:r w:rsidRPr="00D71E6D">
        <w:rPr>
          <w:rFonts w:ascii="Arial" w:eastAsia="Arial" w:hAnsi="Arial" w:cs="Arial"/>
          <w:sz w:val="22"/>
          <w:szCs w:val="22"/>
        </w:rPr>
        <w:t xml:space="preserve">of control cell types is visible after non-linear transformations </w:t>
      </w:r>
      <w:r w:rsidR="004920FC">
        <w:rPr>
          <w:rFonts w:ascii="Arial" w:eastAsia="Arial" w:hAnsi="Arial" w:cs="Arial"/>
          <w:sz w:val="22"/>
          <w:szCs w:val="22"/>
        </w:rPr>
        <w:t>using</w:t>
      </w:r>
      <w:r w:rsidR="004920FC" w:rsidRPr="00D71E6D">
        <w:rPr>
          <w:rFonts w:ascii="Arial" w:eastAsia="Arial" w:hAnsi="Arial" w:cs="Arial"/>
          <w:sz w:val="22"/>
          <w:szCs w:val="22"/>
        </w:rPr>
        <w:t xml:space="preserve"> </w:t>
      </w:r>
      <w:r w:rsidR="00D71E6D">
        <w:rPr>
          <w:rFonts w:ascii="Arial" w:eastAsia="Arial" w:hAnsi="Arial" w:cs="Arial"/>
          <w:sz w:val="22"/>
          <w:szCs w:val="22"/>
        </w:rPr>
        <w:t>UMAP</w:t>
      </w:r>
      <w:r w:rsidR="00D82C18" w:rsidRPr="00D71E6D">
        <w:rPr>
          <w:rFonts w:ascii="Arial" w:eastAsia="Arial" w:hAnsi="Arial" w:cs="Arial"/>
          <w:sz w:val="22"/>
          <w:szCs w:val="22"/>
        </w:rPr>
        <w:t xml:space="preserve"> </w:t>
      </w:r>
      <w:r w:rsidR="006D602A" w:rsidRPr="00D71E6D">
        <w:rPr>
          <w:rFonts w:ascii="Arial" w:eastAsia="Arial" w:hAnsi="Arial" w:cs="Arial"/>
          <w:sz w:val="22"/>
          <w:szCs w:val="22"/>
        </w:rPr>
        <w:t>(McInnes et al., 2018)</w:t>
      </w:r>
      <w:r w:rsidRPr="00D71E6D">
        <w:rPr>
          <w:rFonts w:ascii="Arial" w:eastAsia="Arial" w:hAnsi="Arial" w:cs="Arial"/>
          <w:sz w:val="22"/>
          <w:szCs w:val="22"/>
        </w:rPr>
        <w:t xml:space="preserve"> </w:t>
      </w:r>
      <w:r w:rsidR="004920FC">
        <w:rPr>
          <w:rFonts w:ascii="Arial" w:eastAsia="Arial" w:hAnsi="Arial" w:cs="Arial"/>
          <w:sz w:val="22"/>
          <w:szCs w:val="22"/>
        </w:rPr>
        <w:t>and</w:t>
      </w:r>
      <w:r w:rsidR="004920FC" w:rsidRPr="00D71E6D">
        <w:rPr>
          <w:rFonts w:ascii="Arial" w:eastAsia="Arial" w:hAnsi="Arial" w:cs="Arial"/>
          <w:sz w:val="22"/>
          <w:szCs w:val="22"/>
        </w:rPr>
        <w:t xml:space="preserve"> </w:t>
      </w:r>
      <w:proofErr w:type="spellStart"/>
      <w:r w:rsidRPr="00D71E6D">
        <w:rPr>
          <w:rFonts w:ascii="Arial" w:eastAsia="Arial" w:hAnsi="Arial" w:cs="Arial"/>
          <w:sz w:val="22"/>
          <w:szCs w:val="22"/>
        </w:rPr>
        <w:t>tSNE</w:t>
      </w:r>
      <w:proofErr w:type="spellEnd"/>
      <w:r w:rsidR="008D5FAB" w:rsidRPr="00D71E6D">
        <w:rPr>
          <w:rFonts w:ascii="Arial" w:eastAsia="Arial" w:hAnsi="Arial" w:cs="Arial"/>
          <w:sz w:val="22"/>
          <w:szCs w:val="22"/>
        </w:rPr>
        <w:t xml:space="preserve"> </w:t>
      </w:r>
      <w:r w:rsidR="00D71E6D" w:rsidRPr="00D71E6D">
        <w:rPr>
          <w:rFonts w:ascii="Arial" w:eastAsia="Arial" w:hAnsi="Arial" w:cs="Arial"/>
          <w:sz w:val="22"/>
          <w:szCs w:val="22"/>
        </w:rPr>
        <w:t>(</w:t>
      </w:r>
      <w:r w:rsidR="00D71E6D" w:rsidRPr="00D71E6D">
        <w:rPr>
          <w:rFonts w:ascii="Arial" w:eastAsia="Arial" w:hAnsi="Arial" w:cs="Arial"/>
          <w:color w:val="000000"/>
          <w:sz w:val="22"/>
          <w:szCs w:val="22"/>
        </w:rPr>
        <w:t>van</w:t>
      </w:r>
      <w:r w:rsidR="00D71E6D" w:rsidRPr="00F3706A">
        <w:rPr>
          <w:rFonts w:ascii="Arial" w:eastAsia="Arial" w:hAnsi="Arial" w:cs="Arial"/>
          <w:color w:val="000000"/>
          <w:sz w:val="22"/>
          <w:szCs w:val="22"/>
        </w:rPr>
        <w:t xml:space="preserve"> der </w:t>
      </w:r>
      <w:proofErr w:type="spellStart"/>
      <w:proofErr w:type="gramStart"/>
      <w:r w:rsidR="00D71E6D" w:rsidRPr="00F3706A">
        <w:rPr>
          <w:rFonts w:ascii="Arial" w:eastAsia="Arial" w:hAnsi="Arial" w:cs="Arial"/>
          <w:color w:val="000000"/>
          <w:sz w:val="22"/>
          <w:szCs w:val="22"/>
        </w:rPr>
        <w:t>Maaten</w:t>
      </w:r>
      <w:proofErr w:type="spellEnd"/>
      <w:r w:rsidR="00D71E6D" w:rsidRPr="00F3706A">
        <w:rPr>
          <w:rFonts w:ascii="Arial" w:eastAsia="Arial" w:hAnsi="Arial" w:cs="Arial"/>
          <w:color w:val="000000"/>
          <w:sz w:val="22"/>
          <w:szCs w:val="22"/>
        </w:rPr>
        <w:t xml:space="preserve"> </w:t>
      </w:r>
      <w:r w:rsidR="00D71E6D">
        <w:rPr>
          <w:rFonts w:ascii="Arial" w:eastAsia="Arial" w:hAnsi="Arial" w:cs="Arial"/>
          <w:color w:val="000000"/>
          <w:sz w:val="22"/>
          <w:szCs w:val="22"/>
        </w:rPr>
        <w:t xml:space="preserve"> et al.</w:t>
      </w:r>
      <w:proofErr w:type="gramEnd"/>
      <w:r w:rsidR="00D71E6D">
        <w:rPr>
          <w:rFonts w:ascii="Arial" w:eastAsia="Arial" w:hAnsi="Arial" w:cs="Arial"/>
          <w:color w:val="000000"/>
          <w:sz w:val="22"/>
          <w:szCs w:val="22"/>
        </w:rPr>
        <w:t xml:space="preserve"> 2008)</w:t>
      </w:r>
      <w:r w:rsidR="008D5FAB">
        <w:rPr>
          <w:rFonts w:ascii="Arial" w:eastAsia="Arial" w:hAnsi="Arial" w:cs="Arial"/>
          <w:sz w:val="22"/>
          <w:szCs w:val="22"/>
        </w:rPr>
        <w:t xml:space="preserve">. We used </w:t>
      </w:r>
      <w:proofErr w:type="spellStart"/>
      <w:r w:rsidR="00D71E6D" w:rsidRPr="00D71E6D">
        <w:rPr>
          <w:rFonts w:ascii="Courier" w:eastAsia="Arial" w:hAnsi="Courier" w:cs="Arial"/>
          <w:sz w:val="22"/>
          <w:szCs w:val="22"/>
        </w:rPr>
        <w:t>scipy</w:t>
      </w:r>
      <w:proofErr w:type="spellEnd"/>
      <w:r w:rsidR="008D5FAB">
        <w:rPr>
          <w:rFonts w:ascii="Arial" w:eastAsia="Arial" w:hAnsi="Arial" w:cs="Arial"/>
          <w:sz w:val="22"/>
          <w:szCs w:val="22"/>
        </w:rPr>
        <w:t xml:space="preserve"> module “</w:t>
      </w:r>
      <w:proofErr w:type="spellStart"/>
      <w:r w:rsidR="008D5FAB" w:rsidRPr="008D5FAB">
        <w:rPr>
          <w:rFonts w:ascii="Courier" w:eastAsia="Arial" w:hAnsi="Courier" w:cs="Arial"/>
          <w:sz w:val="22"/>
          <w:szCs w:val="22"/>
        </w:rPr>
        <w:t>umap</w:t>
      </w:r>
      <w:proofErr w:type="spellEnd"/>
      <w:r w:rsidR="008D5FAB">
        <w:rPr>
          <w:rFonts w:ascii="Arial" w:eastAsia="Arial" w:hAnsi="Arial" w:cs="Arial"/>
          <w:sz w:val="22"/>
          <w:szCs w:val="22"/>
        </w:rPr>
        <w:t>”</w:t>
      </w:r>
      <w:r w:rsidR="00D71E6D">
        <w:rPr>
          <w:rFonts w:ascii="Arial" w:eastAsia="Arial" w:hAnsi="Arial" w:cs="Arial"/>
          <w:sz w:val="22"/>
          <w:szCs w:val="22"/>
        </w:rPr>
        <w:t>,</w:t>
      </w:r>
      <w:r w:rsidR="008D5FAB">
        <w:rPr>
          <w:rFonts w:ascii="Arial" w:eastAsia="Arial" w:hAnsi="Arial" w:cs="Arial"/>
          <w:sz w:val="22"/>
          <w:szCs w:val="22"/>
        </w:rPr>
        <w:t xml:space="preserve"> which we executed from R script</w:t>
      </w:r>
      <w:r w:rsidR="00D71E6D">
        <w:rPr>
          <w:rFonts w:ascii="Arial" w:eastAsia="Arial" w:hAnsi="Arial" w:cs="Arial"/>
          <w:sz w:val="22"/>
          <w:szCs w:val="22"/>
        </w:rPr>
        <w:t>s</w:t>
      </w:r>
      <w:r w:rsidR="008D5FAB">
        <w:rPr>
          <w:rFonts w:ascii="Arial" w:eastAsia="Arial" w:hAnsi="Arial" w:cs="Arial"/>
          <w:sz w:val="22"/>
          <w:szCs w:val="22"/>
        </w:rPr>
        <w:t xml:space="preserve"> using </w:t>
      </w:r>
      <w:r w:rsidR="008D5FAB">
        <w:rPr>
          <w:rFonts w:ascii="Courier" w:eastAsia="Arial" w:hAnsi="Courier" w:cs="Arial"/>
          <w:sz w:val="22"/>
          <w:szCs w:val="22"/>
        </w:rPr>
        <w:t xml:space="preserve">reticulate </w:t>
      </w:r>
      <w:r w:rsidR="008D5FAB" w:rsidRPr="008D5FAB">
        <w:rPr>
          <w:rFonts w:ascii="Arial" w:eastAsia="Arial" w:hAnsi="Arial" w:cs="Arial"/>
          <w:sz w:val="22"/>
          <w:szCs w:val="22"/>
        </w:rPr>
        <w:t>library</w:t>
      </w:r>
      <w:r w:rsidR="008D5FAB">
        <w:rPr>
          <w:rFonts w:ascii="Arial" w:eastAsia="Arial" w:hAnsi="Arial" w:cs="Arial"/>
          <w:sz w:val="22"/>
          <w:szCs w:val="22"/>
        </w:rPr>
        <w:t xml:space="preserve">. For 2D </w:t>
      </w:r>
      <w:r w:rsidR="00D71E6D">
        <w:rPr>
          <w:rFonts w:ascii="Arial" w:eastAsia="Arial" w:hAnsi="Arial" w:cs="Arial"/>
          <w:sz w:val="22"/>
          <w:szCs w:val="22"/>
        </w:rPr>
        <w:t xml:space="preserve">UMAP </w:t>
      </w:r>
      <w:r w:rsidR="008D5FAB">
        <w:rPr>
          <w:rFonts w:ascii="Arial" w:eastAsia="Arial" w:hAnsi="Arial" w:cs="Arial"/>
          <w:sz w:val="22"/>
          <w:szCs w:val="22"/>
        </w:rPr>
        <w:t xml:space="preserve">visualization we used the following parameters: </w:t>
      </w:r>
      <w:proofErr w:type="spellStart"/>
      <w:r w:rsidR="008D5FAB">
        <w:rPr>
          <w:rFonts w:ascii="Arial" w:eastAsia="Arial" w:hAnsi="Arial" w:cs="Arial"/>
          <w:sz w:val="22"/>
          <w:szCs w:val="22"/>
        </w:rPr>
        <w:t>min_dist</w:t>
      </w:r>
      <w:proofErr w:type="spellEnd"/>
      <w:r w:rsidR="008D5FAB">
        <w:rPr>
          <w:rFonts w:ascii="Arial" w:eastAsia="Arial" w:hAnsi="Arial" w:cs="Arial"/>
          <w:sz w:val="22"/>
          <w:szCs w:val="22"/>
        </w:rPr>
        <w:t xml:space="preserve"> = 4, spread = 9, </w:t>
      </w:r>
      <w:proofErr w:type="spellStart"/>
      <w:r w:rsidR="00464218">
        <w:rPr>
          <w:rFonts w:ascii="Arial" w:eastAsia="Arial" w:hAnsi="Arial" w:cs="Arial"/>
          <w:sz w:val="22"/>
          <w:szCs w:val="22"/>
        </w:rPr>
        <w:t>n_</w:t>
      </w:r>
      <w:r w:rsidR="008D5FAB">
        <w:rPr>
          <w:rFonts w:ascii="Arial" w:eastAsia="Arial" w:hAnsi="Arial" w:cs="Arial"/>
          <w:sz w:val="22"/>
          <w:szCs w:val="22"/>
        </w:rPr>
        <w:t>neighbors</w:t>
      </w:r>
      <w:proofErr w:type="spellEnd"/>
      <w:r w:rsidR="008D5FAB">
        <w:rPr>
          <w:rFonts w:ascii="Arial" w:eastAsia="Arial" w:hAnsi="Arial" w:cs="Arial"/>
          <w:sz w:val="22"/>
          <w:szCs w:val="22"/>
        </w:rPr>
        <w:t xml:space="preserve"> = 25</w:t>
      </w:r>
      <w:r w:rsidR="0006643F">
        <w:rPr>
          <w:rFonts w:ascii="Arial" w:eastAsia="Arial" w:hAnsi="Arial" w:cs="Arial"/>
          <w:sz w:val="22"/>
          <w:szCs w:val="22"/>
        </w:rPr>
        <w:t>, metric = “cosine”</w:t>
      </w:r>
      <w:r w:rsidR="00464218">
        <w:rPr>
          <w:rFonts w:ascii="Arial" w:eastAsia="Arial" w:hAnsi="Arial" w:cs="Arial"/>
          <w:sz w:val="22"/>
          <w:szCs w:val="22"/>
        </w:rPr>
        <w:t xml:space="preserve">. To </w:t>
      </w:r>
      <w:r w:rsidR="004920FC">
        <w:rPr>
          <w:rFonts w:ascii="Arial" w:eastAsia="Arial" w:hAnsi="Arial" w:cs="Arial"/>
          <w:sz w:val="22"/>
          <w:szCs w:val="22"/>
        </w:rPr>
        <w:t xml:space="preserve">ensure </w:t>
      </w:r>
      <w:r w:rsidR="00464218">
        <w:rPr>
          <w:rFonts w:ascii="Arial" w:eastAsia="Arial" w:hAnsi="Arial" w:cs="Arial"/>
          <w:sz w:val="22"/>
          <w:szCs w:val="22"/>
        </w:rPr>
        <w:t xml:space="preserve">panels </w:t>
      </w:r>
      <w:r w:rsidR="0066572C">
        <w:rPr>
          <w:rFonts w:ascii="Arial" w:eastAsia="Arial" w:hAnsi="Arial" w:cs="Arial"/>
          <w:sz w:val="22"/>
          <w:szCs w:val="22"/>
        </w:rPr>
        <w:t xml:space="preserve">in Extended Figure 1 </w:t>
      </w:r>
      <w:r w:rsidR="004920FC">
        <w:rPr>
          <w:rFonts w:ascii="Arial" w:eastAsia="Arial" w:hAnsi="Arial" w:cs="Arial"/>
          <w:sz w:val="22"/>
          <w:szCs w:val="22"/>
        </w:rPr>
        <w:t>could be readily compared</w:t>
      </w:r>
      <w:r w:rsidR="0066572C">
        <w:rPr>
          <w:rFonts w:ascii="Arial" w:eastAsia="Arial" w:hAnsi="Arial" w:cs="Arial"/>
          <w:sz w:val="22"/>
          <w:szCs w:val="22"/>
        </w:rPr>
        <w:t xml:space="preserve"> we estimated parameters of the </w:t>
      </w:r>
      <w:r w:rsidR="0066572C" w:rsidRPr="00D71E6D">
        <w:rPr>
          <w:rFonts w:ascii="Arial" w:eastAsia="Arial" w:hAnsi="Arial" w:cs="Arial"/>
          <w:sz w:val="22"/>
          <w:szCs w:val="22"/>
        </w:rPr>
        <w:t>optimal</w:t>
      </w:r>
      <w:r w:rsidR="00D71E6D">
        <w:rPr>
          <w:rFonts w:ascii="Arial" w:eastAsia="Arial" w:hAnsi="Arial" w:cs="Arial"/>
          <w:sz w:val="22"/>
          <w:szCs w:val="22"/>
        </w:rPr>
        <w:t xml:space="preserve"> UMAP </w:t>
      </w:r>
      <w:r w:rsidR="0066572C" w:rsidRPr="00D71E6D">
        <w:rPr>
          <w:rFonts w:ascii="Arial" w:eastAsia="Arial" w:hAnsi="Arial" w:cs="Arial"/>
          <w:sz w:val="22"/>
          <w:szCs w:val="22"/>
        </w:rPr>
        <w:t xml:space="preserve">transform using </w:t>
      </w:r>
      <w:r w:rsidR="00D71E6D">
        <w:rPr>
          <w:rFonts w:ascii="Arial" w:eastAsia="Arial" w:hAnsi="Arial" w:cs="Arial"/>
          <w:sz w:val="22"/>
          <w:szCs w:val="22"/>
        </w:rPr>
        <w:t xml:space="preserve">WT </w:t>
      </w:r>
      <w:r w:rsidR="0066572C" w:rsidRPr="00D71E6D">
        <w:rPr>
          <w:rFonts w:ascii="Arial" w:eastAsia="Arial" w:hAnsi="Arial" w:cs="Arial"/>
          <w:sz w:val="22"/>
          <w:szCs w:val="22"/>
        </w:rPr>
        <w:t xml:space="preserve">cells </w:t>
      </w:r>
      <w:r w:rsidR="00D71E6D">
        <w:rPr>
          <w:rFonts w:ascii="Arial" w:eastAsia="Arial" w:hAnsi="Arial" w:cs="Arial"/>
          <w:sz w:val="22"/>
          <w:szCs w:val="22"/>
        </w:rPr>
        <w:t>only</w:t>
      </w:r>
      <w:r w:rsidR="0066572C" w:rsidRPr="00D71E6D">
        <w:rPr>
          <w:rFonts w:ascii="Arial" w:eastAsia="Arial" w:hAnsi="Arial" w:cs="Arial"/>
          <w:sz w:val="22"/>
          <w:szCs w:val="22"/>
        </w:rPr>
        <w:t xml:space="preserve">, and then </w:t>
      </w:r>
      <w:r w:rsidR="0006643F" w:rsidRPr="00D71E6D">
        <w:rPr>
          <w:rFonts w:ascii="Arial" w:eastAsia="Arial" w:hAnsi="Arial" w:cs="Arial"/>
          <w:sz w:val="22"/>
          <w:szCs w:val="22"/>
        </w:rPr>
        <w:t xml:space="preserve">applied </w:t>
      </w:r>
      <w:r w:rsidR="00D71E6D">
        <w:rPr>
          <w:rFonts w:ascii="Arial" w:eastAsia="Arial" w:hAnsi="Arial" w:cs="Arial"/>
          <w:sz w:val="22"/>
          <w:szCs w:val="22"/>
        </w:rPr>
        <w:t xml:space="preserve">the </w:t>
      </w:r>
      <w:r w:rsidR="0006643F" w:rsidRPr="00D71E6D">
        <w:rPr>
          <w:rFonts w:ascii="Arial" w:eastAsia="Arial" w:hAnsi="Arial" w:cs="Arial"/>
          <w:sz w:val="22"/>
          <w:szCs w:val="22"/>
        </w:rPr>
        <w:t xml:space="preserve">transform to the complete data set, with </w:t>
      </w:r>
      <w:r w:rsidR="00D71E6D" w:rsidRPr="001C60E7">
        <w:rPr>
          <w:rFonts w:ascii="Arial" w:eastAsia="Arial" w:hAnsi="Arial" w:cs="Arial"/>
          <w:i/>
          <w:iCs/>
          <w:sz w:val="22"/>
          <w:szCs w:val="22"/>
        </w:rPr>
        <w:t>sox10</w:t>
      </w:r>
      <w:r w:rsidR="00D71E6D">
        <w:rPr>
          <w:rFonts w:ascii="Arial" w:eastAsia="Arial" w:hAnsi="Arial" w:cs="Arial"/>
          <w:sz w:val="22"/>
          <w:szCs w:val="22"/>
        </w:rPr>
        <w:t xml:space="preserve"> </w:t>
      </w:r>
      <w:r w:rsidR="0006643F" w:rsidRPr="00D71E6D">
        <w:rPr>
          <w:rFonts w:ascii="Arial" w:eastAsia="Arial" w:hAnsi="Arial" w:cs="Arial"/>
          <w:sz w:val="22"/>
          <w:szCs w:val="22"/>
        </w:rPr>
        <w:t>mutant cell</w:t>
      </w:r>
      <w:r w:rsidR="00D71E6D">
        <w:rPr>
          <w:rFonts w:ascii="Arial" w:eastAsia="Arial" w:hAnsi="Arial" w:cs="Arial"/>
          <w:sz w:val="22"/>
          <w:szCs w:val="22"/>
        </w:rPr>
        <w:t>s</w:t>
      </w:r>
      <w:r w:rsidR="0006643F" w:rsidRPr="00D71E6D">
        <w:rPr>
          <w:rFonts w:ascii="Arial" w:eastAsia="Arial" w:hAnsi="Arial" w:cs="Arial"/>
          <w:sz w:val="22"/>
          <w:szCs w:val="22"/>
        </w:rPr>
        <w:t xml:space="preserve"> included.</w:t>
      </w:r>
      <w:r w:rsidR="008D5FAB" w:rsidRPr="00D71E6D">
        <w:rPr>
          <w:rFonts w:ascii="Arial" w:eastAsia="Arial" w:hAnsi="Arial" w:cs="Arial"/>
          <w:sz w:val="22"/>
          <w:szCs w:val="22"/>
        </w:rPr>
        <w:t xml:space="preserve"> </w:t>
      </w:r>
      <w:r w:rsidR="0006643F" w:rsidRPr="00D71E6D">
        <w:rPr>
          <w:rFonts w:ascii="Arial" w:eastAsia="Arial" w:hAnsi="Arial" w:cs="Arial"/>
          <w:sz w:val="22"/>
          <w:szCs w:val="22"/>
        </w:rPr>
        <w:t xml:space="preserve">For </w:t>
      </w:r>
      <w:proofErr w:type="spellStart"/>
      <w:r w:rsidR="0006643F" w:rsidRPr="00D71E6D">
        <w:rPr>
          <w:rFonts w:ascii="Arial" w:eastAsia="Arial" w:hAnsi="Arial" w:cs="Arial"/>
          <w:sz w:val="22"/>
          <w:szCs w:val="22"/>
        </w:rPr>
        <w:t>tSNE</w:t>
      </w:r>
      <w:proofErr w:type="spellEnd"/>
      <w:r w:rsidR="0006643F" w:rsidRPr="00D71E6D">
        <w:rPr>
          <w:rFonts w:ascii="Arial" w:eastAsia="Arial" w:hAnsi="Arial" w:cs="Arial"/>
          <w:sz w:val="22"/>
          <w:szCs w:val="22"/>
        </w:rPr>
        <w:t xml:space="preserve"> we used </w:t>
      </w:r>
      <w:proofErr w:type="spellStart"/>
      <w:r w:rsidR="0006643F" w:rsidRPr="00D71E6D">
        <w:rPr>
          <w:rFonts w:ascii="Courier" w:eastAsia="Arial" w:hAnsi="Courier" w:cs="Arial"/>
          <w:sz w:val="22"/>
          <w:szCs w:val="22"/>
        </w:rPr>
        <w:t>Rtsne</w:t>
      </w:r>
      <w:proofErr w:type="spellEnd"/>
      <w:r w:rsidR="0006643F" w:rsidRPr="00D71E6D">
        <w:rPr>
          <w:rFonts w:ascii="Arial" w:eastAsia="Arial" w:hAnsi="Arial" w:cs="Arial"/>
          <w:sz w:val="22"/>
          <w:szCs w:val="22"/>
        </w:rPr>
        <w:t xml:space="preserve"> R package</w:t>
      </w:r>
      <w:r w:rsidR="00D71E6D" w:rsidRPr="00D71E6D">
        <w:rPr>
          <w:rFonts w:ascii="Arial" w:eastAsia="Arial" w:hAnsi="Arial" w:cs="Arial"/>
          <w:sz w:val="22"/>
          <w:szCs w:val="22"/>
        </w:rPr>
        <w:t xml:space="preserve"> (https://github.com/jkrijthe/Rtsne)</w:t>
      </w:r>
      <w:r w:rsidR="0006643F" w:rsidRPr="00D71E6D">
        <w:rPr>
          <w:rFonts w:ascii="Arial" w:eastAsia="Arial" w:hAnsi="Arial" w:cs="Arial"/>
          <w:sz w:val="22"/>
          <w:szCs w:val="22"/>
        </w:rPr>
        <w:t>, running the optimization with the following parameters: perplexity</w:t>
      </w:r>
      <w:r w:rsidR="0006643F">
        <w:rPr>
          <w:rFonts w:ascii="Arial" w:eastAsia="Arial" w:hAnsi="Arial" w:cs="Arial"/>
          <w:sz w:val="22"/>
          <w:szCs w:val="22"/>
        </w:rPr>
        <w:t xml:space="preserve"> = 20, theta = 0, eta = 500, </w:t>
      </w:r>
      <w:proofErr w:type="spellStart"/>
      <w:r w:rsidR="0006643F">
        <w:rPr>
          <w:rFonts w:ascii="Arial" w:eastAsia="Arial" w:hAnsi="Arial" w:cs="Arial"/>
          <w:sz w:val="22"/>
          <w:szCs w:val="22"/>
        </w:rPr>
        <w:t>max_iter</w:t>
      </w:r>
      <w:proofErr w:type="spellEnd"/>
      <w:r w:rsidR="0006643F">
        <w:rPr>
          <w:rFonts w:ascii="Arial" w:eastAsia="Arial" w:hAnsi="Arial" w:cs="Arial"/>
          <w:sz w:val="22"/>
          <w:szCs w:val="22"/>
        </w:rPr>
        <w:t xml:space="preserve"> = 50000, </w:t>
      </w:r>
      <w:proofErr w:type="spellStart"/>
      <w:r w:rsidR="0006643F">
        <w:rPr>
          <w:rFonts w:ascii="Arial" w:eastAsia="Arial" w:hAnsi="Arial" w:cs="Arial"/>
          <w:sz w:val="22"/>
          <w:szCs w:val="22"/>
        </w:rPr>
        <w:t>pca_center</w:t>
      </w:r>
      <w:proofErr w:type="spellEnd"/>
      <w:r w:rsidR="0006643F">
        <w:rPr>
          <w:rFonts w:ascii="Arial" w:eastAsia="Arial" w:hAnsi="Arial" w:cs="Arial"/>
          <w:sz w:val="22"/>
          <w:szCs w:val="22"/>
        </w:rPr>
        <w:t xml:space="preserve"> = FALSE, normalize = FALSE. The distance matrix for cosine distance was prepared using R package </w:t>
      </w:r>
      <w:r w:rsidR="0006643F" w:rsidRPr="0006643F">
        <w:rPr>
          <w:rFonts w:ascii="Courier" w:eastAsia="Arial" w:hAnsi="Courier" w:cs="Arial"/>
          <w:sz w:val="22"/>
          <w:szCs w:val="22"/>
        </w:rPr>
        <w:t>proxy</w:t>
      </w:r>
      <w:r w:rsidR="0006643F">
        <w:rPr>
          <w:rFonts w:ascii="Courier" w:eastAsia="Arial" w:hAnsi="Courier" w:cs="Arial"/>
          <w:sz w:val="22"/>
          <w:szCs w:val="22"/>
        </w:rPr>
        <w:t xml:space="preserve">. </w:t>
      </w:r>
    </w:p>
    <w:p w14:paraId="38F0B9F6" w14:textId="07269357" w:rsidR="0006643F" w:rsidRDefault="00D71E6D" w:rsidP="00D71E6D">
      <w:pPr>
        <w:spacing w:line="360" w:lineRule="auto"/>
        <w:rPr>
          <w:rFonts w:ascii="Arial" w:eastAsia="Arial" w:hAnsi="Arial" w:cs="Arial"/>
          <w:sz w:val="22"/>
          <w:szCs w:val="22"/>
        </w:rPr>
      </w:pPr>
      <w:r>
        <w:rPr>
          <w:rFonts w:ascii="Arial" w:eastAsia="Arial" w:hAnsi="Arial" w:cs="Arial"/>
          <w:sz w:val="22"/>
          <w:szCs w:val="22"/>
        </w:rPr>
        <w:tab/>
      </w:r>
      <w:r w:rsidR="0006643F">
        <w:rPr>
          <w:rFonts w:ascii="Arial" w:eastAsia="Arial" w:hAnsi="Arial" w:cs="Arial"/>
          <w:sz w:val="22"/>
          <w:szCs w:val="22"/>
        </w:rPr>
        <w:t xml:space="preserve">Both UMAP and </w:t>
      </w:r>
      <w:proofErr w:type="spellStart"/>
      <w:r w:rsidR="0006643F">
        <w:rPr>
          <w:rFonts w:ascii="Arial" w:eastAsia="Arial" w:hAnsi="Arial" w:cs="Arial"/>
          <w:sz w:val="22"/>
          <w:szCs w:val="22"/>
        </w:rPr>
        <w:t>tSNE</w:t>
      </w:r>
      <w:proofErr w:type="spellEnd"/>
      <w:r w:rsidR="0006643F">
        <w:rPr>
          <w:rFonts w:ascii="Arial" w:eastAsia="Arial" w:hAnsi="Arial" w:cs="Arial"/>
          <w:sz w:val="22"/>
          <w:szCs w:val="22"/>
        </w:rPr>
        <w:t xml:space="preserve"> yielded topologically similar structures with </w:t>
      </w:r>
      <w:r w:rsidR="009815C3">
        <w:rPr>
          <w:rFonts w:ascii="Arial" w:eastAsia="Arial" w:hAnsi="Arial" w:cs="Arial"/>
          <w:sz w:val="22"/>
          <w:szCs w:val="22"/>
        </w:rPr>
        <w:t>clear separation of control melanocytes and, somewhat less distinctly, control iridophores (</w:t>
      </w:r>
      <w:r w:rsidR="0006643F">
        <w:rPr>
          <w:rFonts w:ascii="Arial" w:eastAsia="Arial" w:hAnsi="Arial" w:cs="Arial"/>
          <w:sz w:val="22"/>
          <w:szCs w:val="22"/>
        </w:rPr>
        <w:t xml:space="preserve">Extended </w:t>
      </w:r>
      <w:r w:rsidR="009815C3">
        <w:rPr>
          <w:rFonts w:ascii="Arial" w:eastAsia="Arial" w:hAnsi="Arial" w:cs="Arial"/>
          <w:sz w:val="22"/>
          <w:szCs w:val="22"/>
        </w:rPr>
        <w:t>Figure 1</w:t>
      </w:r>
      <w:r>
        <w:rPr>
          <w:rFonts w:ascii="Arial" w:eastAsia="Arial" w:hAnsi="Arial" w:cs="Arial"/>
          <w:sz w:val="22"/>
          <w:szCs w:val="22"/>
        </w:rPr>
        <w:t xml:space="preserve">, and Supplementary Figure </w:t>
      </w:r>
      <w:r w:rsidR="00E57BAC">
        <w:rPr>
          <w:rFonts w:ascii="Arial" w:eastAsia="Arial" w:hAnsi="Arial" w:cs="Arial"/>
          <w:sz w:val="22"/>
          <w:szCs w:val="22"/>
        </w:rPr>
        <w:t>6</w:t>
      </w:r>
      <w:r w:rsidR="009815C3">
        <w:rPr>
          <w:rFonts w:ascii="Arial" w:eastAsia="Arial" w:hAnsi="Arial" w:cs="Arial"/>
          <w:sz w:val="22"/>
          <w:szCs w:val="22"/>
        </w:rPr>
        <w:t>). Tail cells also group</w:t>
      </w:r>
      <w:r w:rsidR="0006643F">
        <w:rPr>
          <w:rFonts w:ascii="Arial" w:eastAsia="Arial" w:hAnsi="Arial" w:cs="Arial"/>
          <w:sz w:val="22"/>
          <w:szCs w:val="22"/>
        </w:rPr>
        <w:t>ed</w:t>
      </w:r>
      <w:r w:rsidR="009815C3">
        <w:rPr>
          <w:rFonts w:ascii="Arial" w:eastAsia="Arial" w:hAnsi="Arial" w:cs="Arial"/>
          <w:sz w:val="22"/>
          <w:szCs w:val="22"/>
        </w:rPr>
        <w:t xml:space="preserve"> in </w:t>
      </w:r>
      <w:r w:rsidR="004920FC">
        <w:rPr>
          <w:rFonts w:ascii="Arial" w:eastAsia="Arial" w:hAnsi="Arial" w:cs="Arial"/>
          <w:sz w:val="22"/>
          <w:szCs w:val="22"/>
        </w:rPr>
        <w:t xml:space="preserve">a </w:t>
      </w:r>
      <w:r w:rsidR="009815C3">
        <w:rPr>
          <w:rFonts w:ascii="Arial" w:eastAsia="Arial" w:hAnsi="Arial" w:cs="Arial"/>
          <w:sz w:val="22"/>
          <w:szCs w:val="22"/>
        </w:rPr>
        <w:t xml:space="preserve">particular region of the plot. </w:t>
      </w:r>
    </w:p>
    <w:p w14:paraId="4E1EAA61" w14:textId="630FDDA6" w:rsidR="0006643F" w:rsidRDefault="0006643F" w:rsidP="00D71E6D">
      <w:pPr>
        <w:spacing w:line="360" w:lineRule="auto"/>
        <w:jc w:val="both"/>
        <w:rPr>
          <w:rFonts w:ascii="Arial" w:eastAsia="Arial" w:hAnsi="Arial" w:cs="Arial"/>
          <w:sz w:val="22"/>
          <w:szCs w:val="22"/>
        </w:rPr>
      </w:pPr>
      <w:proofErr w:type="spellStart"/>
      <w:r w:rsidRPr="0006643F">
        <w:rPr>
          <w:rFonts w:ascii="Arial" w:eastAsia="Arial" w:hAnsi="Arial" w:cs="Arial"/>
          <w:b/>
          <w:sz w:val="22"/>
          <w:szCs w:val="22"/>
        </w:rPr>
        <w:t>DotPlots</w:t>
      </w:r>
      <w:proofErr w:type="spellEnd"/>
      <w:r>
        <w:rPr>
          <w:rFonts w:ascii="Arial" w:eastAsia="Arial" w:hAnsi="Arial" w:cs="Arial"/>
          <w:sz w:val="22"/>
          <w:szCs w:val="22"/>
        </w:rPr>
        <w:t xml:space="preserve">. The </w:t>
      </w:r>
      <w:proofErr w:type="spellStart"/>
      <w:r w:rsidR="00D71E6D" w:rsidRPr="00D71E6D">
        <w:rPr>
          <w:rFonts w:ascii="Courier" w:eastAsia="Arial" w:hAnsi="Courier" w:cs="Arial"/>
          <w:sz w:val="22"/>
          <w:szCs w:val="22"/>
        </w:rPr>
        <w:t>D</w:t>
      </w:r>
      <w:r w:rsidRPr="00D71E6D">
        <w:rPr>
          <w:rFonts w:ascii="Courier" w:eastAsia="Arial" w:hAnsi="Courier" w:cs="Arial"/>
          <w:sz w:val="22"/>
          <w:szCs w:val="22"/>
        </w:rPr>
        <w:t>ot</w:t>
      </w:r>
      <w:r w:rsidR="00D71E6D" w:rsidRPr="00D71E6D">
        <w:rPr>
          <w:rFonts w:ascii="Courier" w:eastAsia="Arial" w:hAnsi="Courier" w:cs="Arial"/>
          <w:sz w:val="22"/>
          <w:szCs w:val="22"/>
        </w:rPr>
        <w:t>P</w:t>
      </w:r>
      <w:r w:rsidRPr="00D71E6D">
        <w:rPr>
          <w:rFonts w:ascii="Courier" w:eastAsia="Arial" w:hAnsi="Courier" w:cs="Arial"/>
          <w:sz w:val="22"/>
          <w:szCs w:val="22"/>
        </w:rPr>
        <w:t>lot</w:t>
      </w:r>
      <w:proofErr w:type="spellEnd"/>
      <w:r>
        <w:rPr>
          <w:rFonts w:ascii="Arial" w:eastAsia="Arial" w:hAnsi="Arial" w:cs="Arial"/>
          <w:sz w:val="22"/>
          <w:szCs w:val="22"/>
        </w:rPr>
        <w:t xml:space="preserve"> </w:t>
      </w:r>
      <w:r w:rsidR="00D71E6D">
        <w:rPr>
          <w:rFonts w:ascii="Arial" w:eastAsia="Arial" w:hAnsi="Arial" w:cs="Arial"/>
          <w:sz w:val="22"/>
          <w:szCs w:val="22"/>
        </w:rPr>
        <w:t xml:space="preserve">tool </w:t>
      </w:r>
      <w:r>
        <w:rPr>
          <w:rFonts w:ascii="Arial" w:eastAsia="Arial" w:hAnsi="Arial" w:cs="Arial"/>
          <w:sz w:val="22"/>
          <w:szCs w:val="22"/>
        </w:rPr>
        <w:t xml:space="preserve">implemented in Seurat </w:t>
      </w:r>
      <w:r w:rsidR="00D71E6D">
        <w:rPr>
          <w:rFonts w:ascii="Arial" w:eastAsia="Arial" w:hAnsi="Arial" w:cs="Arial"/>
          <w:sz w:val="22"/>
          <w:szCs w:val="22"/>
        </w:rPr>
        <w:t xml:space="preserve">has </w:t>
      </w:r>
      <w:r>
        <w:rPr>
          <w:rFonts w:ascii="Arial" w:eastAsia="Arial" w:hAnsi="Arial" w:cs="Arial"/>
          <w:sz w:val="22"/>
          <w:szCs w:val="22"/>
        </w:rPr>
        <w:t xml:space="preserve">expression coloring </w:t>
      </w:r>
      <w:r w:rsidR="00D71E6D">
        <w:rPr>
          <w:rFonts w:ascii="Arial" w:eastAsia="Arial" w:hAnsi="Arial" w:cs="Arial"/>
          <w:sz w:val="22"/>
          <w:szCs w:val="22"/>
        </w:rPr>
        <w:t xml:space="preserve">normalized </w:t>
      </w:r>
      <w:r>
        <w:rPr>
          <w:rFonts w:ascii="Arial" w:eastAsia="Arial" w:hAnsi="Arial" w:cs="Arial"/>
          <w:sz w:val="22"/>
          <w:szCs w:val="22"/>
        </w:rPr>
        <w:t>independent</w:t>
      </w:r>
      <w:r w:rsidR="00AD5714">
        <w:rPr>
          <w:rFonts w:ascii="Arial" w:eastAsia="Arial" w:hAnsi="Arial" w:cs="Arial"/>
          <w:sz w:val="22"/>
          <w:szCs w:val="22"/>
        </w:rPr>
        <w:t>ly</w:t>
      </w:r>
      <w:r>
        <w:rPr>
          <w:rFonts w:ascii="Arial" w:eastAsia="Arial" w:hAnsi="Arial" w:cs="Arial"/>
          <w:sz w:val="22"/>
          <w:szCs w:val="22"/>
        </w:rPr>
        <w:t xml:space="preserve"> for different genes.</w:t>
      </w:r>
      <w:r w:rsidR="00AD5714">
        <w:rPr>
          <w:rFonts w:ascii="Arial" w:eastAsia="Arial" w:hAnsi="Arial" w:cs="Arial"/>
          <w:sz w:val="22"/>
          <w:szCs w:val="22"/>
        </w:rPr>
        <w:t xml:space="preserve"> In the case </w:t>
      </w:r>
      <w:r w:rsidR="004920FC">
        <w:rPr>
          <w:rFonts w:ascii="Arial" w:eastAsia="Arial" w:hAnsi="Arial" w:cs="Arial"/>
          <w:sz w:val="22"/>
          <w:szCs w:val="22"/>
        </w:rPr>
        <w:t xml:space="preserve">where there are </w:t>
      </w:r>
      <w:r w:rsidR="00AD5714">
        <w:rPr>
          <w:rFonts w:ascii="Arial" w:eastAsia="Arial" w:hAnsi="Arial" w:cs="Arial"/>
          <w:sz w:val="22"/>
          <w:szCs w:val="22"/>
        </w:rPr>
        <w:t>small number</w:t>
      </w:r>
      <w:r w:rsidR="004920FC">
        <w:rPr>
          <w:rFonts w:ascii="Arial" w:eastAsia="Arial" w:hAnsi="Arial" w:cs="Arial"/>
          <w:sz w:val="22"/>
          <w:szCs w:val="22"/>
        </w:rPr>
        <w:t>s</w:t>
      </w:r>
      <w:r w:rsidR="00AD5714">
        <w:rPr>
          <w:rFonts w:ascii="Arial" w:eastAsia="Arial" w:hAnsi="Arial" w:cs="Arial"/>
          <w:sz w:val="22"/>
          <w:szCs w:val="22"/>
        </w:rPr>
        <w:t xml:space="preserve"> of cell types this can be visually misleading, e.g. in Extended Figure 1c expression of many </w:t>
      </w:r>
      <w:r w:rsidR="004920FC">
        <w:rPr>
          <w:rFonts w:ascii="Arial" w:eastAsia="Arial" w:hAnsi="Arial" w:cs="Arial"/>
          <w:sz w:val="22"/>
          <w:szCs w:val="22"/>
        </w:rPr>
        <w:t>weakly-</w:t>
      </w:r>
      <w:r w:rsidR="00AD5714">
        <w:rPr>
          <w:rFonts w:ascii="Arial" w:eastAsia="Arial" w:hAnsi="Arial" w:cs="Arial"/>
          <w:sz w:val="22"/>
          <w:szCs w:val="22"/>
        </w:rPr>
        <w:t xml:space="preserve">expressed genes (e.g. </w:t>
      </w:r>
      <w:r w:rsidR="00AD5714" w:rsidRPr="00AD5714">
        <w:rPr>
          <w:rFonts w:ascii="Arial" w:eastAsia="Arial" w:hAnsi="Arial" w:cs="Arial"/>
          <w:i/>
          <w:sz w:val="22"/>
          <w:szCs w:val="22"/>
        </w:rPr>
        <w:t>sox10</w:t>
      </w:r>
      <w:r w:rsidR="004920FC">
        <w:rPr>
          <w:rFonts w:ascii="Arial" w:eastAsia="Arial" w:hAnsi="Arial" w:cs="Arial"/>
          <w:i/>
          <w:sz w:val="22"/>
          <w:szCs w:val="22"/>
        </w:rPr>
        <w:t xml:space="preserve"> </w:t>
      </w:r>
      <w:r w:rsidR="004920FC">
        <w:rPr>
          <w:rFonts w:ascii="Arial" w:eastAsia="Arial" w:hAnsi="Arial" w:cs="Arial"/>
          <w:iCs/>
          <w:sz w:val="22"/>
          <w:szCs w:val="22"/>
        </w:rPr>
        <w:t>mutant cells</w:t>
      </w:r>
      <w:r w:rsidR="00AD5714">
        <w:rPr>
          <w:rFonts w:ascii="Arial" w:eastAsia="Arial" w:hAnsi="Arial" w:cs="Arial"/>
          <w:sz w:val="22"/>
          <w:szCs w:val="22"/>
        </w:rPr>
        <w:t>) will have red coloring for the sample with the highe</w:t>
      </w:r>
      <w:r w:rsidR="005B2E8D">
        <w:rPr>
          <w:rFonts w:ascii="Arial" w:eastAsia="Arial" w:hAnsi="Arial" w:cs="Arial"/>
          <w:sz w:val="22"/>
          <w:szCs w:val="22"/>
        </w:rPr>
        <w:t>st</w:t>
      </w:r>
      <w:r w:rsidR="00AD5714">
        <w:rPr>
          <w:rFonts w:ascii="Arial" w:eastAsia="Arial" w:hAnsi="Arial" w:cs="Arial"/>
          <w:sz w:val="22"/>
          <w:szCs w:val="22"/>
        </w:rPr>
        <w:t xml:space="preserve"> value (</w:t>
      </w:r>
      <w:proofErr w:type="spellStart"/>
      <w:r w:rsidR="00AD5714">
        <w:rPr>
          <w:rFonts w:ascii="Arial" w:eastAsia="Arial" w:hAnsi="Arial" w:cs="Arial"/>
          <w:sz w:val="22"/>
          <w:szCs w:val="22"/>
        </w:rPr>
        <w:t>contI</w:t>
      </w:r>
      <w:proofErr w:type="spellEnd"/>
      <w:r w:rsidR="00AD5714">
        <w:rPr>
          <w:rFonts w:ascii="Arial" w:eastAsia="Arial" w:hAnsi="Arial" w:cs="Arial"/>
          <w:sz w:val="22"/>
          <w:szCs w:val="22"/>
        </w:rPr>
        <w:t xml:space="preserve"> in the case of sox10)</w:t>
      </w:r>
      <w:r w:rsidR="00D71E6D">
        <w:rPr>
          <w:rFonts w:ascii="Arial" w:eastAsia="Arial" w:hAnsi="Arial" w:cs="Arial"/>
          <w:sz w:val="22"/>
          <w:szCs w:val="22"/>
        </w:rPr>
        <w:t xml:space="preserve">, despite </w:t>
      </w:r>
      <w:r w:rsidR="004920FC">
        <w:rPr>
          <w:rFonts w:ascii="Arial" w:eastAsia="Arial" w:hAnsi="Arial" w:cs="Arial"/>
          <w:sz w:val="22"/>
          <w:szCs w:val="22"/>
        </w:rPr>
        <w:t xml:space="preserve">a </w:t>
      </w:r>
      <w:r w:rsidR="00D71E6D">
        <w:rPr>
          <w:rFonts w:ascii="Arial" w:eastAsia="Arial" w:hAnsi="Arial" w:cs="Arial"/>
          <w:sz w:val="22"/>
          <w:szCs w:val="22"/>
        </w:rPr>
        <w:t>rather modest absolute count value in this cell type</w:t>
      </w:r>
      <w:r w:rsidR="004920FC">
        <w:rPr>
          <w:rFonts w:ascii="Arial" w:eastAsia="Arial" w:hAnsi="Arial" w:cs="Arial"/>
          <w:sz w:val="22"/>
          <w:szCs w:val="22"/>
        </w:rPr>
        <w:t>,</w:t>
      </w:r>
      <w:r w:rsidR="00D71E6D">
        <w:rPr>
          <w:rFonts w:ascii="Arial" w:eastAsia="Arial" w:hAnsi="Arial" w:cs="Arial"/>
          <w:sz w:val="22"/>
          <w:szCs w:val="22"/>
        </w:rPr>
        <w:t xml:space="preserve"> because counts in other cell types are even lower. To control this problem</w:t>
      </w:r>
      <w:r w:rsidR="005B2E8D" w:rsidRPr="005B2E8D">
        <w:rPr>
          <w:rFonts w:ascii="Arial" w:eastAsia="Arial" w:hAnsi="Arial" w:cs="Arial"/>
          <w:sz w:val="22"/>
          <w:szCs w:val="22"/>
        </w:rPr>
        <w:t>,</w:t>
      </w:r>
      <w:r w:rsidR="005B2E8D">
        <w:rPr>
          <w:rFonts w:ascii="Arial" w:eastAsia="Arial" w:hAnsi="Arial" w:cs="Arial"/>
          <w:sz w:val="22"/>
          <w:szCs w:val="22"/>
        </w:rPr>
        <w:t xml:space="preserve"> we </w:t>
      </w:r>
      <w:r w:rsidR="00D71E6D">
        <w:rPr>
          <w:rFonts w:ascii="Arial" w:eastAsia="Arial" w:hAnsi="Arial" w:cs="Arial"/>
          <w:sz w:val="22"/>
          <w:szCs w:val="22"/>
        </w:rPr>
        <w:t xml:space="preserve">have </w:t>
      </w:r>
      <w:r w:rsidR="005B2E8D">
        <w:rPr>
          <w:rFonts w:ascii="Arial" w:eastAsia="Arial" w:hAnsi="Arial" w:cs="Arial"/>
          <w:sz w:val="22"/>
          <w:szCs w:val="22"/>
        </w:rPr>
        <w:t xml:space="preserve">designed our version of </w:t>
      </w:r>
      <w:proofErr w:type="spellStart"/>
      <w:r w:rsidR="005B2E8D" w:rsidRPr="00D71E6D">
        <w:rPr>
          <w:rFonts w:ascii="Courier" w:eastAsia="Arial" w:hAnsi="Courier" w:cs="Arial"/>
          <w:sz w:val="22"/>
          <w:szCs w:val="22"/>
        </w:rPr>
        <w:t>DotPlot</w:t>
      </w:r>
      <w:proofErr w:type="spellEnd"/>
      <w:r w:rsidR="005B2E8D">
        <w:rPr>
          <w:rFonts w:ascii="Arial" w:eastAsia="Arial" w:hAnsi="Arial" w:cs="Arial"/>
          <w:sz w:val="22"/>
          <w:szCs w:val="22"/>
        </w:rPr>
        <w:t xml:space="preserve"> </w:t>
      </w:r>
      <w:r w:rsidR="000F42AD">
        <w:rPr>
          <w:rFonts w:ascii="Arial" w:eastAsia="Arial" w:hAnsi="Arial" w:cs="Arial"/>
          <w:sz w:val="22"/>
          <w:szCs w:val="22"/>
        </w:rPr>
        <w:t>(</w:t>
      </w:r>
      <w:proofErr w:type="spellStart"/>
      <w:r w:rsidR="000F42AD" w:rsidRPr="000F42AD">
        <w:rPr>
          <w:rFonts w:ascii="Courier" w:eastAsia="Arial" w:hAnsi="Courier" w:cs="Arial"/>
          <w:sz w:val="22"/>
          <w:szCs w:val="22"/>
        </w:rPr>
        <w:t>dotPlotBalanced.r</w:t>
      </w:r>
      <w:proofErr w:type="spellEnd"/>
      <w:r w:rsidR="000F42AD">
        <w:rPr>
          <w:rFonts w:ascii="Arial" w:eastAsia="Arial" w:hAnsi="Arial" w:cs="Arial"/>
          <w:sz w:val="22"/>
          <w:szCs w:val="22"/>
        </w:rPr>
        <w:t xml:space="preserve">) </w:t>
      </w:r>
      <w:r w:rsidR="00D71E6D">
        <w:rPr>
          <w:rFonts w:ascii="Arial" w:eastAsia="Arial" w:hAnsi="Arial" w:cs="Arial"/>
          <w:sz w:val="22"/>
          <w:szCs w:val="22"/>
        </w:rPr>
        <w:t xml:space="preserve">which uses </w:t>
      </w:r>
      <w:r w:rsidR="004920FC">
        <w:rPr>
          <w:rFonts w:ascii="Arial" w:eastAsia="Arial" w:hAnsi="Arial" w:cs="Arial"/>
          <w:sz w:val="22"/>
          <w:szCs w:val="22"/>
        </w:rPr>
        <w:t xml:space="preserve">a </w:t>
      </w:r>
      <w:r w:rsidR="005B2E8D">
        <w:rPr>
          <w:rFonts w:ascii="Arial" w:eastAsia="Arial" w:hAnsi="Arial" w:cs="Arial"/>
          <w:sz w:val="22"/>
          <w:szCs w:val="22"/>
        </w:rPr>
        <w:t xml:space="preserve">coloring scheme evaluated from expression of all genes </w:t>
      </w:r>
      <w:r w:rsidR="00D71E6D">
        <w:rPr>
          <w:rFonts w:ascii="Arial" w:eastAsia="Arial" w:hAnsi="Arial" w:cs="Arial"/>
          <w:sz w:val="22"/>
          <w:szCs w:val="22"/>
        </w:rPr>
        <w:t xml:space="preserve">in all cells of the panel. Our implementation is based upon </w:t>
      </w:r>
      <w:r w:rsidR="005B2E8D">
        <w:rPr>
          <w:rFonts w:ascii="Arial" w:eastAsia="Arial" w:hAnsi="Arial" w:cs="Arial"/>
          <w:sz w:val="22"/>
          <w:szCs w:val="22"/>
        </w:rPr>
        <w:t>ggplot2.</w:t>
      </w:r>
      <w:r w:rsidR="00D71E6D">
        <w:rPr>
          <w:rFonts w:ascii="Arial" w:eastAsia="Arial" w:hAnsi="Arial" w:cs="Arial"/>
          <w:sz w:val="22"/>
          <w:szCs w:val="22"/>
        </w:rPr>
        <w:t xml:space="preserve"> </w:t>
      </w:r>
      <w:proofErr w:type="spellStart"/>
      <w:r w:rsidR="00D71E6D">
        <w:rPr>
          <w:rFonts w:ascii="Arial" w:eastAsia="Arial" w:hAnsi="Arial" w:cs="Arial"/>
          <w:sz w:val="22"/>
          <w:szCs w:val="22"/>
        </w:rPr>
        <w:t>Dotplots</w:t>
      </w:r>
      <w:proofErr w:type="spellEnd"/>
      <w:r w:rsidR="00D71E6D">
        <w:rPr>
          <w:rFonts w:ascii="Arial" w:eastAsia="Arial" w:hAnsi="Arial" w:cs="Arial"/>
          <w:sz w:val="22"/>
          <w:szCs w:val="22"/>
        </w:rPr>
        <w:t xml:space="preserve"> in </w:t>
      </w:r>
      <w:r w:rsidR="00587EFE">
        <w:rPr>
          <w:rFonts w:ascii="Arial" w:eastAsia="Arial" w:hAnsi="Arial" w:cs="Arial"/>
          <w:sz w:val="22"/>
          <w:szCs w:val="22"/>
        </w:rPr>
        <w:t>Supplementary Figure</w:t>
      </w:r>
      <w:r w:rsidR="00E6688A">
        <w:rPr>
          <w:rFonts w:ascii="Arial" w:eastAsia="Arial" w:hAnsi="Arial" w:cs="Arial"/>
          <w:sz w:val="22"/>
          <w:szCs w:val="22"/>
        </w:rPr>
        <w:t>s</w:t>
      </w:r>
      <w:r w:rsidR="00587EFE">
        <w:rPr>
          <w:rFonts w:ascii="Arial" w:eastAsia="Arial" w:hAnsi="Arial" w:cs="Arial"/>
          <w:sz w:val="22"/>
          <w:szCs w:val="22"/>
        </w:rPr>
        <w:t xml:space="preserve"> </w:t>
      </w:r>
      <w:r w:rsidR="00E6688A" w:rsidRPr="00E6688A">
        <w:rPr>
          <w:rFonts w:ascii="Arial" w:eastAsia="Arial" w:hAnsi="Arial" w:cs="Arial"/>
          <w:sz w:val="22"/>
          <w:szCs w:val="22"/>
        </w:rPr>
        <w:t>3 and 4</w:t>
      </w:r>
      <w:r w:rsidR="005B2E8D">
        <w:rPr>
          <w:rFonts w:ascii="Arial" w:eastAsia="Arial" w:hAnsi="Arial" w:cs="Arial"/>
          <w:sz w:val="22"/>
          <w:szCs w:val="22"/>
        </w:rPr>
        <w:t xml:space="preserve"> </w:t>
      </w:r>
      <w:r w:rsidR="00587EFE">
        <w:rPr>
          <w:rFonts w:ascii="Arial" w:eastAsia="Arial" w:hAnsi="Arial" w:cs="Arial"/>
          <w:sz w:val="22"/>
          <w:szCs w:val="22"/>
        </w:rPr>
        <w:t xml:space="preserve">are colored according to this scheme. </w:t>
      </w:r>
    </w:p>
    <w:p w14:paraId="1DF154AB" w14:textId="7733583B" w:rsidR="009815C3" w:rsidRDefault="000F42AD" w:rsidP="00587EFE">
      <w:pPr>
        <w:spacing w:line="360" w:lineRule="auto"/>
        <w:jc w:val="both"/>
        <w:rPr>
          <w:rFonts w:ascii="Arial" w:eastAsia="Arial" w:hAnsi="Arial" w:cs="Arial"/>
          <w:sz w:val="22"/>
          <w:szCs w:val="22"/>
        </w:rPr>
      </w:pPr>
      <w:r w:rsidRPr="000F42AD">
        <w:rPr>
          <w:rFonts w:ascii="Arial" w:eastAsia="Arial" w:hAnsi="Arial" w:cs="Arial"/>
          <w:b/>
          <w:sz w:val="22"/>
          <w:szCs w:val="22"/>
        </w:rPr>
        <w:t>Heatmaps</w:t>
      </w:r>
      <w:r>
        <w:rPr>
          <w:rFonts w:ascii="Arial" w:eastAsia="Arial" w:hAnsi="Arial" w:cs="Arial"/>
          <w:b/>
          <w:sz w:val="22"/>
          <w:szCs w:val="22"/>
        </w:rPr>
        <w:t xml:space="preserve"> </w:t>
      </w:r>
      <w:r>
        <w:rPr>
          <w:rFonts w:ascii="Arial" w:eastAsia="Arial" w:hAnsi="Arial" w:cs="Arial"/>
          <w:sz w:val="22"/>
          <w:szCs w:val="22"/>
        </w:rPr>
        <w:t xml:space="preserve">We used </w:t>
      </w:r>
      <w:proofErr w:type="spellStart"/>
      <w:r w:rsidRPr="000F42AD">
        <w:rPr>
          <w:rFonts w:ascii="Arial" w:eastAsia="Arial" w:hAnsi="Arial" w:cs="Arial"/>
          <w:sz w:val="22"/>
          <w:szCs w:val="22"/>
        </w:rPr>
        <w:t>ComplexHeatmap</w:t>
      </w:r>
      <w:proofErr w:type="spellEnd"/>
      <w:r>
        <w:rPr>
          <w:rFonts w:ascii="Arial" w:eastAsia="Arial" w:hAnsi="Arial" w:cs="Arial"/>
          <w:sz w:val="22"/>
          <w:szCs w:val="22"/>
        </w:rPr>
        <w:t xml:space="preserve"> R package</w:t>
      </w:r>
      <w:r w:rsidR="00587EFE">
        <w:rPr>
          <w:rFonts w:ascii="Arial" w:eastAsia="Arial" w:hAnsi="Arial" w:cs="Arial"/>
          <w:sz w:val="22"/>
          <w:szCs w:val="22"/>
        </w:rPr>
        <w:t xml:space="preserve"> (Gu et al. 2016)</w:t>
      </w:r>
      <w:r>
        <w:rPr>
          <w:rFonts w:ascii="Arial" w:eastAsia="Arial" w:hAnsi="Arial" w:cs="Arial"/>
          <w:sz w:val="22"/>
          <w:szCs w:val="22"/>
        </w:rPr>
        <w:t xml:space="preserve"> to construct heatmaps. </w:t>
      </w:r>
      <w:r w:rsidR="00AF229F">
        <w:rPr>
          <w:rFonts w:ascii="Arial" w:eastAsia="Arial" w:hAnsi="Arial" w:cs="Arial"/>
          <w:sz w:val="22"/>
          <w:szCs w:val="22"/>
        </w:rPr>
        <w:t xml:space="preserve">We used </w:t>
      </w:r>
      <w:r w:rsidR="00587EFE">
        <w:rPr>
          <w:rFonts w:ascii="Arial" w:eastAsia="Arial" w:hAnsi="Arial" w:cs="Arial"/>
          <w:sz w:val="22"/>
          <w:szCs w:val="22"/>
        </w:rPr>
        <w:t xml:space="preserve">the </w:t>
      </w:r>
      <w:proofErr w:type="spellStart"/>
      <w:r w:rsidR="00AF229F" w:rsidRPr="00AF229F">
        <w:rPr>
          <w:rFonts w:ascii="Courier" w:eastAsia="Arial" w:hAnsi="Courier" w:cs="Arial"/>
          <w:sz w:val="22"/>
          <w:szCs w:val="22"/>
        </w:rPr>
        <w:t>viridis</w:t>
      </w:r>
      <w:proofErr w:type="spellEnd"/>
      <w:r w:rsidR="00AF229F">
        <w:rPr>
          <w:rFonts w:ascii="Arial" w:eastAsia="Arial" w:hAnsi="Arial" w:cs="Arial"/>
          <w:sz w:val="22"/>
          <w:szCs w:val="22"/>
        </w:rPr>
        <w:t xml:space="preserve"> color map, </w:t>
      </w:r>
      <w:r w:rsidR="004920FC">
        <w:rPr>
          <w:rFonts w:ascii="Arial" w:eastAsia="Arial" w:hAnsi="Arial" w:cs="Arial"/>
          <w:sz w:val="22"/>
          <w:szCs w:val="22"/>
        </w:rPr>
        <w:t xml:space="preserve">for aesthetic reasons, but also to assist those with impaired </w:t>
      </w:r>
      <w:proofErr w:type="spellStart"/>
      <w:r w:rsidR="004920FC">
        <w:rPr>
          <w:rFonts w:ascii="Arial" w:eastAsia="Arial" w:hAnsi="Arial" w:cs="Arial"/>
          <w:sz w:val="22"/>
          <w:szCs w:val="22"/>
        </w:rPr>
        <w:t>colour</w:t>
      </w:r>
      <w:proofErr w:type="spellEnd"/>
      <w:r w:rsidR="004920FC">
        <w:rPr>
          <w:rFonts w:ascii="Arial" w:eastAsia="Arial" w:hAnsi="Arial" w:cs="Arial"/>
          <w:sz w:val="22"/>
          <w:szCs w:val="22"/>
        </w:rPr>
        <w:t xml:space="preserve"> vision</w:t>
      </w:r>
      <w:r w:rsidR="00AF229F">
        <w:rPr>
          <w:rFonts w:ascii="Arial" w:eastAsia="Arial" w:hAnsi="Arial" w:cs="Arial"/>
          <w:sz w:val="22"/>
          <w:szCs w:val="22"/>
        </w:rPr>
        <w:t xml:space="preserve">. When clustering rows or column, we used cosine distance implemented in R package </w:t>
      </w:r>
      <w:r w:rsidR="00AF229F" w:rsidRPr="00AF229F">
        <w:rPr>
          <w:rFonts w:ascii="Courier" w:eastAsia="Arial" w:hAnsi="Courier" w:cs="Arial"/>
          <w:sz w:val="22"/>
          <w:szCs w:val="22"/>
        </w:rPr>
        <w:t>proxy</w:t>
      </w:r>
      <w:r w:rsidR="00AF229F">
        <w:rPr>
          <w:rFonts w:ascii="Arial" w:eastAsia="Arial" w:hAnsi="Arial" w:cs="Arial"/>
          <w:sz w:val="22"/>
          <w:szCs w:val="22"/>
        </w:rPr>
        <w:t>.</w:t>
      </w:r>
    </w:p>
    <w:p w14:paraId="0B56D27F" w14:textId="61290467" w:rsidR="00CA239C" w:rsidRDefault="00AF229F" w:rsidP="00587EFE">
      <w:pPr>
        <w:spacing w:line="360" w:lineRule="auto"/>
        <w:jc w:val="both"/>
        <w:rPr>
          <w:rFonts w:ascii="Arial" w:eastAsia="Arial" w:hAnsi="Arial" w:cs="Arial"/>
          <w:sz w:val="22"/>
          <w:szCs w:val="22"/>
        </w:rPr>
      </w:pPr>
      <w:r w:rsidRPr="00AF229F">
        <w:rPr>
          <w:rFonts w:ascii="Arial" w:eastAsia="Arial" w:hAnsi="Arial" w:cs="Arial"/>
          <w:b/>
          <w:sz w:val="22"/>
          <w:szCs w:val="22"/>
        </w:rPr>
        <w:lastRenderedPageBreak/>
        <w:t>Clustering</w:t>
      </w:r>
      <w:r>
        <w:rPr>
          <w:rFonts w:ascii="Arial" w:eastAsia="Arial" w:hAnsi="Arial" w:cs="Arial"/>
          <w:b/>
          <w:sz w:val="22"/>
          <w:szCs w:val="22"/>
        </w:rPr>
        <w:t xml:space="preserve"> </w:t>
      </w:r>
      <w:r>
        <w:rPr>
          <w:rFonts w:ascii="Arial" w:eastAsia="Arial" w:hAnsi="Arial" w:cs="Arial"/>
          <w:sz w:val="22"/>
          <w:szCs w:val="22"/>
        </w:rPr>
        <w:t xml:space="preserve">We used standard Seurat software </w:t>
      </w:r>
      <w:proofErr w:type="spellStart"/>
      <w:r w:rsidRPr="00AF229F">
        <w:rPr>
          <w:rFonts w:ascii="Courier" w:eastAsia="Arial" w:hAnsi="Courier" w:cs="Arial"/>
          <w:sz w:val="22"/>
          <w:szCs w:val="22"/>
        </w:rPr>
        <w:t>FindClusters</w:t>
      </w:r>
      <w:proofErr w:type="spellEnd"/>
      <w:r>
        <w:rPr>
          <w:rFonts w:ascii="Arial" w:eastAsia="Arial" w:hAnsi="Arial" w:cs="Arial"/>
          <w:sz w:val="22"/>
          <w:szCs w:val="22"/>
        </w:rPr>
        <w:t xml:space="preserve"> to cluster cells </w:t>
      </w:r>
      <w:r w:rsidRPr="00AF229F">
        <w:rPr>
          <w:rFonts w:ascii="Arial" w:eastAsia="Arial" w:hAnsi="Arial" w:cs="Arial"/>
          <w:sz w:val="22"/>
          <w:szCs w:val="22"/>
        </w:rPr>
        <w:t xml:space="preserve">by </w:t>
      </w:r>
      <w:r>
        <w:rPr>
          <w:rFonts w:ascii="Arial" w:eastAsia="Arial" w:hAnsi="Arial" w:cs="Arial"/>
          <w:sz w:val="22"/>
          <w:szCs w:val="22"/>
        </w:rPr>
        <w:t xml:space="preserve">their </w:t>
      </w:r>
      <w:r w:rsidR="00587EFE">
        <w:rPr>
          <w:rFonts w:ascii="Arial" w:eastAsia="Arial" w:hAnsi="Arial" w:cs="Arial"/>
          <w:sz w:val="22"/>
          <w:szCs w:val="22"/>
        </w:rPr>
        <w:t>probe</w:t>
      </w:r>
      <w:r w:rsidRPr="00AF229F">
        <w:rPr>
          <w:rFonts w:ascii="Arial" w:eastAsia="Arial" w:hAnsi="Arial" w:cs="Arial"/>
          <w:sz w:val="22"/>
          <w:szCs w:val="22"/>
        </w:rPr>
        <w:t xml:space="preserve"> </w:t>
      </w:r>
      <w:r w:rsidR="00587EFE">
        <w:rPr>
          <w:rFonts w:ascii="Arial" w:eastAsia="Arial" w:hAnsi="Arial" w:cs="Arial"/>
          <w:sz w:val="22"/>
          <w:szCs w:val="22"/>
        </w:rPr>
        <w:t xml:space="preserve">count </w:t>
      </w:r>
      <w:r w:rsidRPr="00AF229F">
        <w:rPr>
          <w:rFonts w:ascii="Arial" w:eastAsia="Arial" w:hAnsi="Arial" w:cs="Arial"/>
          <w:sz w:val="22"/>
          <w:szCs w:val="22"/>
        </w:rPr>
        <w:t>profiles</w:t>
      </w:r>
      <w:r>
        <w:rPr>
          <w:rFonts w:ascii="Arial" w:eastAsia="Arial" w:hAnsi="Arial" w:cs="Arial"/>
          <w:sz w:val="22"/>
          <w:szCs w:val="22"/>
        </w:rPr>
        <w:t>. This software</w:t>
      </w:r>
      <w:r w:rsidRPr="00AF229F">
        <w:rPr>
          <w:rFonts w:ascii="Arial" w:eastAsia="Arial" w:hAnsi="Arial" w:cs="Arial"/>
          <w:sz w:val="22"/>
          <w:szCs w:val="22"/>
        </w:rPr>
        <w:t xml:space="preserve"> use</w:t>
      </w:r>
      <w:r w:rsidR="00587EFE">
        <w:rPr>
          <w:rFonts w:ascii="Arial" w:eastAsia="Arial" w:hAnsi="Arial" w:cs="Arial"/>
          <w:sz w:val="22"/>
          <w:szCs w:val="22"/>
        </w:rPr>
        <w:t>s</w:t>
      </w:r>
      <w:r w:rsidRPr="00AF229F">
        <w:rPr>
          <w:rFonts w:ascii="Arial" w:eastAsia="Arial" w:hAnsi="Arial" w:cs="Arial"/>
          <w:sz w:val="22"/>
          <w:szCs w:val="22"/>
        </w:rPr>
        <w:t xml:space="preserve"> </w:t>
      </w:r>
      <w:r w:rsidR="001928CA">
        <w:rPr>
          <w:rFonts w:ascii="Arial" w:eastAsia="Arial" w:hAnsi="Arial" w:cs="Arial"/>
          <w:sz w:val="22"/>
          <w:szCs w:val="22"/>
        </w:rPr>
        <w:t xml:space="preserve">the </w:t>
      </w:r>
      <w:r>
        <w:rPr>
          <w:rFonts w:ascii="Arial" w:eastAsia="Arial" w:hAnsi="Arial" w:cs="Arial"/>
          <w:sz w:val="22"/>
          <w:szCs w:val="22"/>
        </w:rPr>
        <w:t xml:space="preserve">shared </w:t>
      </w:r>
      <w:r w:rsidRPr="00AF229F">
        <w:rPr>
          <w:rFonts w:ascii="Arial" w:eastAsia="Arial" w:hAnsi="Arial" w:cs="Arial"/>
          <w:sz w:val="22"/>
          <w:szCs w:val="22"/>
        </w:rPr>
        <w:t>nearest neighbor</w:t>
      </w:r>
      <w:r w:rsidR="001928CA">
        <w:rPr>
          <w:rFonts w:ascii="Arial" w:eastAsia="Arial" w:hAnsi="Arial" w:cs="Arial"/>
          <w:sz w:val="22"/>
          <w:szCs w:val="22"/>
        </w:rPr>
        <w:t xml:space="preserve"> tree and the Waltman-van Eck algorithm to identify </w:t>
      </w:r>
      <w:r w:rsidR="00587EFE">
        <w:rPr>
          <w:rFonts w:ascii="Arial" w:eastAsia="Arial" w:hAnsi="Arial" w:cs="Arial"/>
          <w:sz w:val="22"/>
          <w:szCs w:val="22"/>
        </w:rPr>
        <w:t>communities.</w:t>
      </w:r>
      <w:r w:rsidR="001928CA">
        <w:rPr>
          <w:rFonts w:ascii="Arial" w:eastAsia="Arial" w:hAnsi="Arial" w:cs="Arial"/>
          <w:sz w:val="22"/>
          <w:szCs w:val="22"/>
        </w:rPr>
        <w:t xml:space="preserve"> The neighbors were identified using Euclid</w:t>
      </w:r>
      <w:r w:rsidR="00006301">
        <w:rPr>
          <w:rFonts w:ascii="Arial" w:eastAsia="Arial" w:hAnsi="Arial" w:cs="Arial"/>
          <w:sz w:val="22"/>
          <w:szCs w:val="22"/>
        </w:rPr>
        <w:t>e</w:t>
      </w:r>
      <w:r w:rsidR="001928CA">
        <w:rPr>
          <w:rFonts w:ascii="Arial" w:eastAsia="Arial" w:hAnsi="Arial" w:cs="Arial"/>
          <w:sz w:val="22"/>
          <w:szCs w:val="22"/>
        </w:rPr>
        <w:t xml:space="preserve">an metrics in the UMAP image space. We fixed </w:t>
      </w:r>
      <w:proofErr w:type="spellStart"/>
      <w:proofErr w:type="gramStart"/>
      <w:r w:rsidR="001928CA" w:rsidRPr="001928CA">
        <w:rPr>
          <w:rFonts w:ascii="Courier" w:eastAsia="Arial" w:hAnsi="Courier" w:cs="Arial"/>
          <w:sz w:val="22"/>
          <w:szCs w:val="22"/>
        </w:rPr>
        <w:t>k.param</w:t>
      </w:r>
      <w:proofErr w:type="spellEnd"/>
      <w:proofErr w:type="gramEnd"/>
      <w:r w:rsidR="00587EFE">
        <w:rPr>
          <w:rFonts w:ascii="Courier" w:eastAsia="Arial" w:hAnsi="Courier" w:cs="Arial"/>
          <w:sz w:val="22"/>
          <w:szCs w:val="22"/>
        </w:rPr>
        <w:t xml:space="preserve"> </w:t>
      </w:r>
      <w:r w:rsidR="001928CA" w:rsidRPr="001928CA">
        <w:rPr>
          <w:rFonts w:ascii="Arial" w:eastAsia="Arial" w:hAnsi="Arial" w:cs="Arial"/>
          <w:sz w:val="22"/>
          <w:szCs w:val="22"/>
        </w:rPr>
        <w:t>valu</w:t>
      </w:r>
      <w:r w:rsidR="001928CA">
        <w:rPr>
          <w:rFonts w:ascii="Arial" w:eastAsia="Arial" w:hAnsi="Arial" w:cs="Arial"/>
          <w:sz w:val="22"/>
          <w:szCs w:val="22"/>
        </w:rPr>
        <w:t xml:space="preserve">e to 15 and then conducted enumerative </w:t>
      </w:r>
      <w:r w:rsidR="00587EFE">
        <w:rPr>
          <w:rFonts w:ascii="Arial" w:eastAsia="Arial" w:hAnsi="Arial" w:cs="Arial"/>
          <w:sz w:val="22"/>
          <w:szCs w:val="22"/>
        </w:rPr>
        <w:t xml:space="preserve">testing </w:t>
      </w:r>
      <w:r w:rsidR="001928CA">
        <w:rPr>
          <w:rFonts w:ascii="Arial" w:eastAsia="Arial" w:hAnsi="Arial" w:cs="Arial"/>
          <w:sz w:val="22"/>
          <w:szCs w:val="22"/>
        </w:rPr>
        <w:t xml:space="preserve">of all </w:t>
      </w:r>
      <w:r w:rsidR="00587EFE">
        <w:rPr>
          <w:rFonts w:ascii="Arial" w:eastAsia="Arial" w:hAnsi="Arial" w:cs="Arial"/>
          <w:sz w:val="22"/>
          <w:szCs w:val="22"/>
        </w:rPr>
        <w:t xml:space="preserve">parameters combinations including </w:t>
      </w:r>
      <w:r w:rsidR="001928CA">
        <w:rPr>
          <w:rFonts w:ascii="Arial" w:eastAsia="Arial" w:hAnsi="Arial" w:cs="Arial"/>
          <w:sz w:val="22"/>
          <w:szCs w:val="22"/>
        </w:rPr>
        <w:t xml:space="preserve">values of UMAP </w:t>
      </w:r>
      <w:r w:rsidR="00587EFE">
        <w:rPr>
          <w:rFonts w:ascii="Arial" w:eastAsia="Arial" w:hAnsi="Arial" w:cs="Arial"/>
          <w:sz w:val="22"/>
          <w:szCs w:val="22"/>
        </w:rPr>
        <w:t xml:space="preserve">target </w:t>
      </w:r>
      <w:r w:rsidR="001928CA">
        <w:rPr>
          <w:rFonts w:ascii="Arial" w:eastAsia="Arial" w:hAnsi="Arial" w:cs="Arial"/>
          <w:sz w:val="22"/>
          <w:szCs w:val="22"/>
        </w:rPr>
        <w:t xml:space="preserve">dimensions between 2 and 8, UMAP </w:t>
      </w:r>
      <w:proofErr w:type="spellStart"/>
      <w:r w:rsidR="001928CA">
        <w:rPr>
          <w:rFonts w:ascii="Arial" w:eastAsia="Arial" w:hAnsi="Arial" w:cs="Arial"/>
          <w:sz w:val="22"/>
          <w:szCs w:val="22"/>
        </w:rPr>
        <w:t>min_dist</w:t>
      </w:r>
      <w:proofErr w:type="spellEnd"/>
      <w:r w:rsidR="001928CA">
        <w:rPr>
          <w:rFonts w:ascii="Arial" w:eastAsia="Arial" w:hAnsi="Arial" w:cs="Arial"/>
          <w:sz w:val="22"/>
          <w:szCs w:val="22"/>
        </w:rPr>
        <w:t xml:space="preserve"> between 1 and 4, and cluster resolution between 0.5 and 6. Each round </w:t>
      </w:r>
      <w:r w:rsidR="004920FC">
        <w:rPr>
          <w:rFonts w:ascii="Arial" w:eastAsia="Arial" w:hAnsi="Arial" w:cs="Arial"/>
          <w:sz w:val="22"/>
          <w:szCs w:val="22"/>
        </w:rPr>
        <w:t xml:space="preserve">was </w:t>
      </w:r>
      <w:r w:rsidR="001928CA">
        <w:rPr>
          <w:rFonts w:ascii="Arial" w:eastAsia="Arial" w:hAnsi="Arial" w:cs="Arial"/>
          <w:sz w:val="22"/>
          <w:szCs w:val="22"/>
        </w:rPr>
        <w:t xml:space="preserve">replicated three times. To select the optimal </w:t>
      </w:r>
      <w:r w:rsidR="00C1412F">
        <w:rPr>
          <w:rFonts w:ascii="Arial" w:eastAsia="Arial" w:hAnsi="Arial" w:cs="Arial"/>
          <w:sz w:val="22"/>
          <w:szCs w:val="22"/>
        </w:rPr>
        <w:t>clustering,</w:t>
      </w:r>
      <w:r w:rsidR="001928CA">
        <w:rPr>
          <w:rFonts w:ascii="Arial" w:eastAsia="Arial" w:hAnsi="Arial" w:cs="Arial"/>
          <w:sz w:val="22"/>
          <w:szCs w:val="22"/>
        </w:rPr>
        <w:t xml:space="preserve"> we profited from the availability of iridophores and melanocytes as control cell types. </w:t>
      </w:r>
      <w:r w:rsidRPr="00AF229F">
        <w:rPr>
          <w:rFonts w:ascii="Arial" w:eastAsia="Arial" w:hAnsi="Arial" w:cs="Arial"/>
          <w:sz w:val="22"/>
          <w:szCs w:val="22"/>
        </w:rPr>
        <w:t xml:space="preserve">We </w:t>
      </w:r>
      <w:r w:rsidR="00166CC8">
        <w:rPr>
          <w:rFonts w:ascii="Arial" w:eastAsia="Arial" w:hAnsi="Arial" w:cs="Arial"/>
          <w:sz w:val="22"/>
          <w:szCs w:val="22"/>
        </w:rPr>
        <w:t xml:space="preserve">used these </w:t>
      </w:r>
      <w:r w:rsidRPr="00AF229F">
        <w:rPr>
          <w:rFonts w:ascii="Arial" w:eastAsia="Arial" w:hAnsi="Arial" w:cs="Arial"/>
          <w:sz w:val="22"/>
          <w:szCs w:val="22"/>
        </w:rPr>
        <w:t xml:space="preserve">control cell types to </w:t>
      </w:r>
      <w:r w:rsidR="00587EFE">
        <w:rPr>
          <w:rFonts w:ascii="Arial" w:eastAsia="Arial" w:hAnsi="Arial" w:cs="Arial"/>
          <w:sz w:val="22"/>
          <w:szCs w:val="22"/>
        </w:rPr>
        <w:t xml:space="preserve">control </w:t>
      </w:r>
      <w:r w:rsidR="004920FC">
        <w:rPr>
          <w:rFonts w:ascii="Arial" w:eastAsia="Arial" w:hAnsi="Arial" w:cs="Arial"/>
          <w:sz w:val="22"/>
          <w:szCs w:val="22"/>
        </w:rPr>
        <w:t>for</w:t>
      </w:r>
      <w:r w:rsidR="004920FC" w:rsidRPr="00AF229F">
        <w:rPr>
          <w:rFonts w:ascii="Arial" w:eastAsia="Arial" w:hAnsi="Arial" w:cs="Arial"/>
          <w:sz w:val="22"/>
          <w:szCs w:val="22"/>
        </w:rPr>
        <w:t xml:space="preserve"> </w:t>
      </w:r>
      <w:r w:rsidRPr="00AF229F">
        <w:rPr>
          <w:rFonts w:ascii="Arial" w:eastAsia="Arial" w:hAnsi="Arial" w:cs="Arial"/>
          <w:sz w:val="22"/>
          <w:szCs w:val="22"/>
        </w:rPr>
        <w:t xml:space="preserve">gene expression variation </w:t>
      </w:r>
      <w:r w:rsidR="00587EFE">
        <w:rPr>
          <w:rFonts w:ascii="Arial" w:eastAsia="Arial" w:hAnsi="Arial" w:cs="Arial"/>
          <w:sz w:val="22"/>
          <w:szCs w:val="22"/>
        </w:rPr>
        <w:t xml:space="preserve">between cells from </w:t>
      </w:r>
      <w:r w:rsidRPr="00AF229F">
        <w:rPr>
          <w:rFonts w:ascii="Arial" w:eastAsia="Arial" w:hAnsi="Arial" w:cs="Arial"/>
          <w:sz w:val="22"/>
          <w:szCs w:val="22"/>
        </w:rPr>
        <w:t xml:space="preserve">a </w:t>
      </w:r>
      <w:r w:rsidR="00587EFE">
        <w:rPr>
          <w:rFonts w:ascii="Arial" w:eastAsia="Arial" w:hAnsi="Arial" w:cs="Arial"/>
          <w:sz w:val="22"/>
          <w:szCs w:val="22"/>
        </w:rPr>
        <w:t xml:space="preserve">single </w:t>
      </w:r>
      <w:r w:rsidRPr="00AF229F">
        <w:rPr>
          <w:rFonts w:ascii="Arial" w:eastAsia="Arial" w:hAnsi="Arial" w:cs="Arial"/>
          <w:sz w:val="22"/>
          <w:szCs w:val="22"/>
        </w:rPr>
        <w:t>cell type</w:t>
      </w:r>
      <w:r w:rsidR="00C1412F">
        <w:rPr>
          <w:rFonts w:ascii="Arial" w:eastAsia="Arial" w:hAnsi="Arial" w:cs="Arial"/>
          <w:sz w:val="22"/>
          <w:szCs w:val="22"/>
        </w:rPr>
        <w:t xml:space="preserve">. </w:t>
      </w:r>
      <w:r w:rsidR="004920FC">
        <w:rPr>
          <w:rFonts w:ascii="Arial" w:eastAsia="Arial" w:hAnsi="Arial" w:cs="Arial"/>
          <w:sz w:val="22"/>
          <w:szCs w:val="22"/>
        </w:rPr>
        <w:t>Importantly</w:t>
      </w:r>
      <w:r w:rsidR="00C1412F">
        <w:rPr>
          <w:rFonts w:ascii="Arial" w:eastAsia="Arial" w:hAnsi="Arial" w:cs="Arial"/>
          <w:sz w:val="22"/>
          <w:szCs w:val="22"/>
        </w:rPr>
        <w:t>, some cell</w:t>
      </w:r>
      <w:r w:rsidR="00375289">
        <w:rPr>
          <w:rFonts w:ascii="Arial" w:eastAsia="Arial" w:hAnsi="Arial" w:cs="Arial"/>
          <w:sz w:val="22"/>
          <w:szCs w:val="22"/>
        </w:rPr>
        <w:t>s</w:t>
      </w:r>
      <w:r w:rsidR="00C1412F">
        <w:rPr>
          <w:rFonts w:ascii="Arial" w:eastAsia="Arial" w:hAnsi="Arial" w:cs="Arial"/>
          <w:sz w:val="22"/>
          <w:szCs w:val="22"/>
        </w:rPr>
        <w:t xml:space="preserve"> naturally develop into the same cell type as </w:t>
      </w:r>
      <w:r w:rsidR="004920FC">
        <w:rPr>
          <w:rFonts w:ascii="Arial" w:eastAsia="Arial" w:hAnsi="Arial" w:cs="Arial"/>
          <w:sz w:val="22"/>
          <w:szCs w:val="22"/>
        </w:rPr>
        <w:t xml:space="preserve">these </w:t>
      </w:r>
      <w:r w:rsidR="00C1412F">
        <w:rPr>
          <w:rFonts w:ascii="Arial" w:eastAsia="Arial" w:hAnsi="Arial" w:cs="Arial"/>
          <w:sz w:val="22"/>
          <w:szCs w:val="22"/>
        </w:rPr>
        <w:t>control</w:t>
      </w:r>
      <w:r w:rsidR="004920FC">
        <w:rPr>
          <w:rFonts w:ascii="Arial" w:eastAsia="Arial" w:hAnsi="Arial" w:cs="Arial"/>
          <w:sz w:val="22"/>
          <w:szCs w:val="22"/>
        </w:rPr>
        <w:t>s</w:t>
      </w:r>
      <w:r w:rsidR="00375289">
        <w:rPr>
          <w:rFonts w:ascii="Arial" w:eastAsia="Arial" w:hAnsi="Arial" w:cs="Arial"/>
          <w:sz w:val="22"/>
          <w:szCs w:val="22"/>
        </w:rPr>
        <w:t xml:space="preserve">, and </w:t>
      </w:r>
      <w:r w:rsidR="004920FC">
        <w:rPr>
          <w:rFonts w:ascii="Arial" w:eastAsia="Arial" w:hAnsi="Arial" w:cs="Arial"/>
          <w:sz w:val="22"/>
          <w:szCs w:val="22"/>
        </w:rPr>
        <w:t xml:space="preserve">reassuringly </w:t>
      </w:r>
      <w:r w:rsidR="00375289">
        <w:rPr>
          <w:rFonts w:ascii="Arial" w:eastAsia="Arial" w:hAnsi="Arial" w:cs="Arial"/>
          <w:sz w:val="22"/>
          <w:szCs w:val="22"/>
        </w:rPr>
        <w:t>obtain</w:t>
      </w:r>
      <w:r w:rsidR="00C1412F">
        <w:rPr>
          <w:rFonts w:ascii="Arial" w:eastAsia="Arial" w:hAnsi="Arial" w:cs="Arial"/>
          <w:sz w:val="22"/>
          <w:szCs w:val="22"/>
        </w:rPr>
        <w:t xml:space="preserve"> a very similar </w:t>
      </w:r>
      <w:r w:rsidR="00375289">
        <w:rPr>
          <w:rFonts w:ascii="Arial" w:eastAsia="Arial" w:hAnsi="Arial" w:cs="Arial"/>
          <w:sz w:val="22"/>
          <w:szCs w:val="22"/>
        </w:rPr>
        <w:t xml:space="preserve">looking </w:t>
      </w:r>
      <w:r w:rsidR="00C1412F">
        <w:rPr>
          <w:rFonts w:ascii="Arial" w:eastAsia="Arial" w:hAnsi="Arial" w:cs="Arial"/>
          <w:sz w:val="22"/>
          <w:szCs w:val="22"/>
        </w:rPr>
        <w:t>gene expression profile (see Extended Figure 1)</w:t>
      </w:r>
      <w:r w:rsidR="00375289">
        <w:rPr>
          <w:rFonts w:ascii="Arial" w:eastAsia="Arial" w:hAnsi="Arial" w:cs="Arial"/>
          <w:sz w:val="22"/>
          <w:szCs w:val="22"/>
        </w:rPr>
        <w:t xml:space="preserve">. </w:t>
      </w:r>
      <w:proofErr w:type="spellStart"/>
      <w:r w:rsidR="004920FC">
        <w:rPr>
          <w:rFonts w:ascii="Arial" w:eastAsia="Arial" w:hAnsi="Arial" w:cs="Arial"/>
          <w:sz w:val="22"/>
          <w:szCs w:val="22"/>
        </w:rPr>
        <w:t>IIf</w:t>
      </w:r>
      <w:proofErr w:type="spellEnd"/>
      <w:r w:rsidR="004920FC">
        <w:rPr>
          <w:rFonts w:ascii="Arial" w:eastAsia="Arial" w:hAnsi="Arial" w:cs="Arial"/>
          <w:sz w:val="22"/>
          <w:szCs w:val="22"/>
        </w:rPr>
        <w:t xml:space="preserve"> too high a value was selected for </w:t>
      </w:r>
      <w:r w:rsidR="00375289">
        <w:rPr>
          <w:rFonts w:ascii="Arial" w:eastAsia="Arial" w:hAnsi="Arial" w:cs="Arial"/>
          <w:sz w:val="22"/>
          <w:szCs w:val="22"/>
        </w:rPr>
        <w:t xml:space="preserve">cluster resolution </w:t>
      </w:r>
      <w:r w:rsidR="004920FC">
        <w:rPr>
          <w:rFonts w:ascii="Arial" w:eastAsia="Arial" w:hAnsi="Arial" w:cs="Arial"/>
          <w:sz w:val="22"/>
          <w:szCs w:val="22"/>
        </w:rPr>
        <w:t>this</w:t>
      </w:r>
      <w:r w:rsidR="00C1412F">
        <w:rPr>
          <w:rFonts w:ascii="Arial" w:eastAsia="Arial" w:hAnsi="Arial" w:cs="Arial"/>
          <w:sz w:val="22"/>
          <w:szCs w:val="22"/>
        </w:rPr>
        <w:t xml:space="preserve"> would result in splitting of clusters, </w:t>
      </w:r>
      <w:r w:rsidR="00375289">
        <w:rPr>
          <w:rFonts w:ascii="Arial" w:eastAsia="Arial" w:hAnsi="Arial" w:cs="Arial"/>
          <w:sz w:val="22"/>
          <w:szCs w:val="22"/>
        </w:rPr>
        <w:t xml:space="preserve">with control </w:t>
      </w:r>
      <w:r w:rsidR="00C1412F">
        <w:rPr>
          <w:rFonts w:ascii="Arial" w:eastAsia="Arial" w:hAnsi="Arial" w:cs="Arial"/>
          <w:sz w:val="22"/>
          <w:szCs w:val="22"/>
        </w:rPr>
        <w:t xml:space="preserve">cells </w:t>
      </w:r>
      <w:r w:rsidR="00375289">
        <w:rPr>
          <w:rFonts w:ascii="Arial" w:eastAsia="Arial" w:hAnsi="Arial" w:cs="Arial"/>
          <w:sz w:val="22"/>
          <w:szCs w:val="22"/>
        </w:rPr>
        <w:t xml:space="preserve">distributing between </w:t>
      </w:r>
      <w:r w:rsidR="00C1412F">
        <w:rPr>
          <w:rFonts w:ascii="Arial" w:eastAsia="Arial" w:hAnsi="Arial" w:cs="Arial"/>
          <w:sz w:val="22"/>
          <w:szCs w:val="22"/>
        </w:rPr>
        <w:t xml:space="preserve">several </w:t>
      </w:r>
      <w:r w:rsidR="00375289">
        <w:rPr>
          <w:rFonts w:ascii="Arial" w:eastAsia="Arial" w:hAnsi="Arial" w:cs="Arial"/>
          <w:sz w:val="22"/>
          <w:szCs w:val="22"/>
        </w:rPr>
        <w:t>clusters</w:t>
      </w:r>
      <w:r w:rsidR="00C1412F">
        <w:rPr>
          <w:rFonts w:ascii="Arial" w:eastAsia="Arial" w:hAnsi="Arial" w:cs="Arial"/>
          <w:sz w:val="22"/>
          <w:szCs w:val="22"/>
        </w:rPr>
        <w:t xml:space="preserve">. Conversely, too low </w:t>
      </w:r>
      <w:r w:rsidR="004920FC">
        <w:rPr>
          <w:rFonts w:ascii="Arial" w:eastAsia="Arial" w:hAnsi="Arial" w:cs="Arial"/>
          <w:sz w:val="22"/>
          <w:szCs w:val="22"/>
        </w:rPr>
        <w:t xml:space="preserve">a </w:t>
      </w:r>
      <w:r w:rsidR="00C1412F">
        <w:rPr>
          <w:rFonts w:ascii="Arial" w:eastAsia="Arial" w:hAnsi="Arial" w:cs="Arial"/>
          <w:sz w:val="22"/>
          <w:szCs w:val="22"/>
        </w:rPr>
        <w:t xml:space="preserve">cluster resolution would result in merging </w:t>
      </w:r>
      <w:r w:rsidR="00375289">
        <w:rPr>
          <w:rFonts w:ascii="Arial" w:eastAsia="Arial" w:hAnsi="Arial" w:cs="Arial"/>
          <w:sz w:val="22"/>
          <w:szCs w:val="22"/>
        </w:rPr>
        <w:t xml:space="preserve">of several clusters with control cell type cells diluted by cells from other cell types and reduced regular cell similarity in the </w:t>
      </w:r>
      <w:r w:rsidR="00C1412F">
        <w:rPr>
          <w:rFonts w:ascii="Arial" w:eastAsia="Arial" w:hAnsi="Arial" w:cs="Arial"/>
          <w:sz w:val="22"/>
          <w:szCs w:val="22"/>
        </w:rPr>
        <w:t xml:space="preserve">cluster. We designed the heuristic </w:t>
      </w:r>
      <w:r w:rsidR="00375289">
        <w:rPr>
          <w:rFonts w:ascii="Arial" w:eastAsia="Arial" w:hAnsi="Arial" w:cs="Arial"/>
          <w:sz w:val="22"/>
          <w:szCs w:val="22"/>
        </w:rPr>
        <w:t xml:space="preserve">objective </w:t>
      </w:r>
      <w:r w:rsidR="00C1412F">
        <w:rPr>
          <w:rFonts w:ascii="Arial" w:eastAsia="Arial" w:hAnsi="Arial" w:cs="Arial"/>
          <w:sz w:val="22"/>
          <w:szCs w:val="22"/>
        </w:rPr>
        <w:t>function, which had an optimum for cluster containing many cells with large proportion of target control cell type cells</w:t>
      </w:r>
    </w:p>
    <w:p w14:paraId="145E9299" w14:textId="0B2AC2F7" w:rsidR="00375289" w:rsidRDefault="00375289" w:rsidP="00C92065">
      <w:pPr>
        <w:spacing w:line="360" w:lineRule="auto"/>
        <w:rPr>
          <w:rFonts w:ascii="Arial" w:eastAsia="Arial" w:hAnsi="Arial" w:cs="Arial"/>
          <w:sz w:val="22"/>
          <w:szCs w:val="22"/>
        </w:rPr>
      </w:pPr>
    </w:p>
    <w:p w14:paraId="028626DF" w14:textId="4669B6D3" w:rsidR="00375289" w:rsidRDefault="00375289" w:rsidP="00C92065">
      <w:pPr>
        <w:spacing w:line="360" w:lineRule="auto"/>
        <w:rPr>
          <w:rFonts w:ascii="Arial" w:eastAsia="Arial" w:hAnsi="Arial" w:cs="Arial"/>
          <w:sz w:val="22"/>
          <w:szCs w:val="22"/>
        </w:rPr>
      </w:pPr>
      <m:oMathPara>
        <m:oMath>
          <m:r>
            <w:rPr>
              <w:rFonts w:ascii="Cambria Math" w:eastAsia="Arial" w:hAnsi="Cambria Math" w:cs="Arial"/>
              <w:sz w:val="22"/>
              <w:szCs w:val="22"/>
            </w:rPr>
            <m:t>qual=</m:t>
          </m:r>
          <m:f>
            <m:fPr>
              <m:ctrlPr>
                <w:rPr>
                  <w:rFonts w:ascii="Cambria Math" w:eastAsia="Arial" w:hAnsi="Cambria Math" w:cs="Arial"/>
                  <w:i/>
                  <w:sz w:val="22"/>
                  <w:szCs w:val="22"/>
                </w:rPr>
              </m:ctrlPr>
            </m:fPr>
            <m:num>
              <m:r>
                <w:rPr>
                  <w:rFonts w:ascii="Cambria Math" w:eastAsia="Arial" w:hAnsi="Cambria Math" w:cs="Arial"/>
                  <w:sz w:val="22"/>
                  <w:szCs w:val="22"/>
                </w:rPr>
                <m:t>1+</m:t>
              </m:r>
              <m:sSub>
                <m:sSubPr>
                  <m:ctrlPr>
                    <w:rPr>
                      <w:rFonts w:ascii="Cambria Math" w:eastAsia="Arial" w:hAnsi="Cambria Math" w:cs="Arial"/>
                      <w:i/>
                      <w:sz w:val="22"/>
                      <w:szCs w:val="22"/>
                    </w:rPr>
                  </m:ctrlPr>
                </m:sSubPr>
                <m:e>
                  <m:r>
                    <w:rPr>
                      <w:rFonts w:ascii="Cambria Math" w:eastAsia="Arial" w:hAnsi="Cambria Math" w:cs="Arial"/>
                      <w:sz w:val="22"/>
                      <w:szCs w:val="22"/>
                    </w:rPr>
                    <m:t>N</m:t>
                  </m:r>
                </m:e>
                <m:sub>
                  <m:r>
                    <w:rPr>
                      <w:rFonts w:ascii="Cambria Math" w:eastAsia="Arial" w:hAnsi="Cambria Math" w:cs="Arial"/>
                      <w:sz w:val="22"/>
                      <w:szCs w:val="22"/>
                    </w:rPr>
                    <m:t>irido</m:t>
                  </m:r>
                </m:sub>
              </m:sSub>
            </m:num>
            <m:den>
              <m:rad>
                <m:radPr>
                  <m:degHide m:val="1"/>
                  <m:ctrlPr>
                    <w:rPr>
                      <w:rFonts w:ascii="Cambria Math" w:eastAsia="Arial" w:hAnsi="Cambria Math" w:cs="Arial"/>
                      <w:i/>
                      <w:sz w:val="22"/>
                      <w:szCs w:val="22"/>
                    </w:rPr>
                  </m:ctrlPr>
                </m:radPr>
                <m:deg/>
                <m:e>
                  <m:r>
                    <w:rPr>
                      <w:rFonts w:ascii="Cambria Math" w:eastAsia="Arial" w:hAnsi="Cambria Math" w:cs="Arial"/>
                      <w:sz w:val="22"/>
                      <w:szCs w:val="22"/>
                    </w:rPr>
                    <m:t>1+</m:t>
                  </m:r>
                  <m:sSub>
                    <m:sSubPr>
                      <m:ctrlPr>
                        <w:rPr>
                          <w:rFonts w:ascii="Cambria Math" w:eastAsia="Arial" w:hAnsi="Cambria Math" w:cs="Arial"/>
                          <w:i/>
                          <w:sz w:val="22"/>
                          <w:szCs w:val="22"/>
                        </w:rPr>
                      </m:ctrlPr>
                    </m:sSubPr>
                    <m:e>
                      <m:r>
                        <w:rPr>
                          <w:rFonts w:ascii="Cambria Math" w:eastAsia="Arial" w:hAnsi="Cambria Math" w:cs="Arial"/>
                          <w:sz w:val="22"/>
                          <w:szCs w:val="22"/>
                        </w:rPr>
                        <m:t>N</m:t>
                      </m:r>
                    </m:e>
                    <m:sub>
                      <m:r>
                        <w:rPr>
                          <w:rFonts w:ascii="Cambria Math" w:eastAsia="Arial" w:hAnsi="Cambria Math" w:cs="Arial"/>
                          <w:sz w:val="22"/>
                          <w:szCs w:val="22"/>
                        </w:rPr>
                        <m:t>clust_irido</m:t>
                      </m:r>
                    </m:sub>
                  </m:sSub>
                </m:e>
              </m:rad>
            </m:den>
          </m:f>
          <m:r>
            <w:rPr>
              <w:rFonts w:ascii="Cambria Math" w:eastAsia="Arial" w:hAnsi="Cambria Math" w:cs="Arial"/>
              <w:sz w:val="22"/>
              <w:szCs w:val="22"/>
            </w:rPr>
            <m:t>+</m:t>
          </m:r>
          <m:f>
            <m:fPr>
              <m:ctrlPr>
                <w:rPr>
                  <w:rFonts w:ascii="Cambria Math" w:eastAsia="Arial" w:hAnsi="Cambria Math" w:cs="Arial"/>
                  <w:i/>
                  <w:sz w:val="22"/>
                  <w:szCs w:val="22"/>
                </w:rPr>
              </m:ctrlPr>
            </m:fPr>
            <m:num>
              <m:r>
                <w:rPr>
                  <w:rFonts w:ascii="Cambria Math" w:eastAsia="Arial" w:hAnsi="Cambria Math" w:cs="Arial"/>
                  <w:sz w:val="22"/>
                  <w:szCs w:val="22"/>
                </w:rPr>
                <m:t>1+</m:t>
              </m:r>
              <m:sSub>
                <m:sSubPr>
                  <m:ctrlPr>
                    <w:rPr>
                      <w:rFonts w:ascii="Cambria Math" w:eastAsia="Arial" w:hAnsi="Cambria Math" w:cs="Arial"/>
                      <w:i/>
                      <w:sz w:val="22"/>
                      <w:szCs w:val="22"/>
                    </w:rPr>
                  </m:ctrlPr>
                </m:sSubPr>
                <m:e>
                  <m:r>
                    <w:rPr>
                      <w:rFonts w:ascii="Cambria Math" w:eastAsia="Arial" w:hAnsi="Cambria Math" w:cs="Arial"/>
                      <w:sz w:val="22"/>
                      <w:szCs w:val="22"/>
                    </w:rPr>
                    <m:t>N</m:t>
                  </m:r>
                </m:e>
                <m:sub>
                  <m:r>
                    <w:rPr>
                      <w:rFonts w:ascii="Cambria Math" w:eastAsia="Arial" w:hAnsi="Cambria Math" w:cs="Arial"/>
                      <w:sz w:val="22"/>
                      <w:szCs w:val="22"/>
                    </w:rPr>
                    <m:t>melo</m:t>
                  </m:r>
                </m:sub>
              </m:sSub>
            </m:num>
            <m:den>
              <m:rad>
                <m:radPr>
                  <m:degHide m:val="1"/>
                  <m:ctrlPr>
                    <w:rPr>
                      <w:rFonts w:ascii="Cambria Math" w:eastAsia="Arial" w:hAnsi="Cambria Math" w:cs="Arial"/>
                      <w:i/>
                      <w:sz w:val="22"/>
                      <w:szCs w:val="22"/>
                    </w:rPr>
                  </m:ctrlPr>
                </m:radPr>
                <m:deg/>
                <m:e>
                  <m:r>
                    <w:rPr>
                      <w:rFonts w:ascii="Cambria Math" w:eastAsia="Arial" w:hAnsi="Cambria Math" w:cs="Arial"/>
                      <w:sz w:val="22"/>
                      <w:szCs w:val="22"/>
                    </w:rPr>
                    <m:t>1+</m:t>
                  </m:r>
                  <m:sSub>
                    <m:sSubPr>
                      <m:ctrlPr>
                        <w:rPr>
                          <w:rFonts w:ascii="Cambria Math" w:eastAsia="Arial" w:hAnsi="Cambria Math" w:cs="Arial"/>
                          <w:i/>
                          <w:sz w:val="22"/>
                          <w:szCs w:val="22"/>
                        </w:rPr>
                      </m:ctrlPr>
                    </m:sSubPr>
                    <m:e>
                      <m:r>
                        <w:rPr>
                          <w:rFonts w:ascii="Cambria Math" w:eastAsia="Arial" w:hAnsi="Cambria Math" w:cs="Arial"/>
                          <w:sz w:val="22"/>
                          <w:szCs w:val="22"/>
                        </w:rPr>
                        <m:t>N</m:t>
                      </m:r>
                    </m:e>
                    <m:sub>
                      <m:r>
                        <w:rPr>
                          <w:rFonts w:ascii="Cambria Math" w:eastAsia="Arial" w:hAnsi="Cambria Math" w:cs="Arial"/>
                          <w:sz w:val="22"/>
                          <w:szCs w:val="22"/>
                        </w:rPr>
                        <m:t>clust_melo</m:t>
                      </m:r>
                    </m:sub>
                  </m:sSub>
                </m:e>
              </m:rad>
            </m:den>
          </m:f>
        </m:oMath>
      </m:oMathPara>
    </w:p>
    <w:p w14:paraId="72ACDBAB" w14:textId="66743D3F" w:rsidR="00375289" w:rsidRDefault="00C1412F" w:rsidP="00C92065">
      <w:pPr>
        <w:spacing w:line="360" w:lineRule="auto"/>
        <w:rPr>
          <w:rFonts w:ascii="Arial" w:eastAsia="Arial" w:hAnsi="Arial" w:cs="Arial"/>
          <w:sz w:val="22"/>
          <w:szCs w:val="22"/>
        </w:rPr>
      </w:pPr>
      <w:r>
        <w:rPr>
          <w:rFonts w:ascii="Arial" w:eastAsia="Arial" w:hAnsi="Arial" w:cs="Arial"/>
          <w:sz w:val="22"/>
          <w:szCs w:val="22"/>
        </w:rPr>
        <w:t xml:space="preserve"> </w:t>
      </w:r>
    </w:p>
    <w:p w14:paraId="713B63D3" w14:textId="49970233" w:rsidR="003B54FC" w:rsidRDefault="001C60E7" w:rsidP="00375289">
      <w:pPr>
        <w:spacing w:line="360" w:lineRule="auto"/>
        <w:jc w:val="both"/>
        <w:rPr>
          <w:rFonts w:ascii="Arial" w:eastAsia="Arial" w:hAnsi="Arial" w:cs="Arial"/>
          <w:sz w:val="22"/>
          <w:szCs w:val="22"/>
        </w:rPr>
      </w:pPr>
      <w:r>
        <w:rPr>
          <w:rFonts w:ascii="Arial" w:eastAsia="Arial" w:hAnsi="Arial" w:cs="Arial"/>
          <w:sz w:val="22"/>
          <w:szCs w:val="22"/>
        </w:rPr>
        <w:t xml:space="preserve">Here </w:t>
      </w:r>
      <m:oMath>
        <m:sSub>
          <m:sSubPr>
            <m:ctrlPr>
              <w:rPr>
                <w:rFonts w:ascii="Cambria Math" w:eastAsia="Arial" w:hAnsi="Cambria Math" w:cs="Arial"/>
                <w:i/>
                <w:sz w:val="22"/>
                <w:szCs w:val="22"/>
              </w:rPr>
            </m:ctrlPr>
          </m:sSubPr>
          <m:e>
            <m:r>
              <w:rPr>
                <w:rFonts w:ascii="Cambria Math" w:eastAsia="Arial" w:hAnsi="Cambria Math" w:cs="Arial"/>
                <w:sz w:val="22"/>
                <w:szCs w:val="22"/>
              </w:rPr>
              <m:t>N</m:t>
            </m:r>
          </m:e>
          <m:sub>
            <m:r>
              <w:rPr>
                <w:rFonts w:ascii="Cambria Math" w:eastAsia="Arial" w:hAnsi="Cambria Math" w:cs="Arial"/>
                <w:sz w:val="22"/>
                <w:szCs w:val="22"/>
              </w:rPr>
              <m:t>clust_irido</m:t>
            </m:r>
          </m:sub>
        </m:sSub>
      </m:oMath>
      <w:r>
        <w:rPr>
          <w:rFonts w:ascii="Arial" w:eastAsia="Arial" w:hAnsi="Arial" w:cs="Arial"/>
          <w:sz w:val="22"/>
          <w:szCs w:val="22"/>
        </w:rPr>
        <w:t xml:space="preserve"> , </w:t>
      </w:r>
      <m:oMath>
        <m:sSub>
          <m:sSubPr>
            <m:ctrlPr>
              <w:rPr>
                <w:rFonts w:ascii="Cambria Math" w:eastAsia="Arial" w:hAnsi="Cambria Math" w:cs="Arial"/>
                <w:i/>
                <w:sz w:val="22"/>
                <w:szCs w:val="22"/>
              </w:rPr>
            </m:ctrlPr>
          </m:sSubPr>
          <m:e>
            <m:r>
              <w:rPr>
                <w:rFonts w:ascii="Cambria Math" w:eastAsia="Arial" w:hAnsi="Cambria Math" w:cs="Arial"/>
                <w:sz w:val="22"/>
                <w:szCs w:val="22"/>
              </w:rPr>
              <m:t>N</m:t>
            </m:r>
          </m:e>
          <m:sub>
            <m:r>
              <w:rPr>
                <w:rFonts w:ascii="Cambria Math" w:eastAsia="Arial" w:hAnsi="Cambria Math" w:cs="Arial"/>
                <w:sz w:val="22"/>
                <w:szCs w:val="22"/>
              </w:rPr>
              <m:t>clust_melo</m:t>
            </m:r>
          </m:sub>
        </m:sSub>
      </m:oMath>
      <w:r>
        <w:rPr>
          <w:rFonts w:ascii="Arial" w:eastAsia="Arial" w:hAnsi="Arial" w:cs="Arial"/>
          <w:sz w:val="22"/>
          <w:szCs w:val="22"/>
        </w:rPr>
        <w:t xml:space="preserve">is the total number of cells in the target cluster, whereas  </w:t>
      </w:r>
      <m:oMath>
        <m:sSub>
          <m:sSubPr>
            <m:ctrlPr>
              <w:rPr>
                <w:rFonts w:ascii="Cambria Math" w:eastAsia="Arial" w:hAnsi="Cambria Math" w:cs="Arial"/>
                <w:i/>
                <w:sz w:val="22"/>
                <w:szCs w:val="22"/>
              </w:rPr>
            </m:ctrlPr>
          </m:sSubPr>
          <m:e>
            <m:r>
              <w:rPr>
                <w:rFonts w:ascii="Cambria Math" w:eastAsia="Arial" w:hAnsi="Cambria Math" w:cs="Arial"/>
                <w:sz w:val="22"/>
                <w:szCs w:val="22"/>
              </w:rPr>
              <m:t>N</m:t>
            </m:r>
          </m:e>
          <m:sub>
            <m:r>
              <w:rPr>
                <w:rFonts w:ascii="Cambria Math" w:eastAsia="Arial" w:hAnsi="Cambria Math" w:cs="Arial"/>
                <w:sz w:val="22"/>
                <w:szCs w:val="22"/>
              </w:rPr>
              <m:t>irido</m:t>
            </m:r>
          </m:sub>
        </m:sSub>
      </m:oMath>
      <w:r>
        <w:rPr>
          <w:rFonts w:ascii="Arial" w:eastAsia="Arial" w:hAnsi="Arial" w:cs="Arial"/>
          <w:sz w:val="22"/>
          <w:szCs w:val="22"/>
        </w:rPr>
        <w:t xml:space="preserve"> , </w:t>
      </w:r>
      <m:oMath>
        <m:sSub>
          <m:sSubPr>
            <m:ctrlPr>
              <w:rPr>
                <w:rFonts w:ascii="Cambria Math" w:eastAsia="Arial" w:hAnsi="Cambria Math" w:cs="Arial"/>
                <w:i/>
                <w:sz w:val="22"/>
                <w:szCs w:val="22"/>
              </w:rPr>
            </m:ctrlPr>
          </m:sSubPr>
          <m:e>
            <m:r>
              <w:rPr>
                <w:rFonts w:ascii="Cambria Math" w:eastAsia="Arial" w:hAnsi="Cambria Math" w:cs="Arial"/>
                <w:sz w:val="22"/>
                <w:szCs w:val="22"/>
              </w:rPr>
              <m:t>N</m:t>
            </m:r>
          </m:e>
          <m:sub>
            <m:r>
              <w:rPr>
                <w:rFonts w:ascii="Cambria Math" w:eastAsia="Arial" w:hAnsi="Cambria Math" w:cs="Arial"/>
                <w:sz w:val="22"/>
                <w:szCs w:val="22"/>
              </w:rPr>
              <m:t>melo</m:t>
            </m:r>
          </m:sub>
        </m:sSub>
      </m:oMath>
      <w:r>
        <w:rPr>
          <w:rFonts w:ascii="Arial" w:eastAsia="Arial" w:hAnsi="Arial" w:cs="Arial"/>
          <w:sz w:val="22"/>
          <w:szCs w:val="22"/>
        </w:rPr>
        <w:t xml:space="preserve">is the number of cells </w:t>
      </w:r>
      <w:r w:rsidR="0096524C">
        <w:rPr>
          <w:rFonts w:ascii="Arial" w:eastAsia="Arial" w:hAnsi="Arial" w:cs="Arial"/>
          <w:sz w:val="22"/>
          <w:szCs w:val="22"/>
        </w:rPr>
        <w:t>of the target cell type</w:t>
      </w:r>
      <w:r w:rsidR="00375289">
        <w:rPr>
          <w:rFonts w:ascii="Arial" w:eastAsia="Arial" w:hAnsi="Arial" w:cs="Arial"/>
          <w:sz w:val="22"/>
          <w:szCs w:val="22"/>
        </w:rPr>
        <w:t xml:space="preserve"> in the target cluster</w:t>
      </w:r>
      <w:del w:id="23" w:author="Vsevolod Makeev" w:date="2021-06-16T10:46:00Z">
        <w:r w:rsidR="0096524C" w:rsidDel="00D33454">
          <w:rPr>
            <w:rFonts w:ascii="Arial" w:eastAsia="Arial" w:hAnsi="Arial" w:cs="Arial"/>
            <w:sz w:val="22"/>
            <w:szCs w:val="22"/>
          </w:rPr>
          <w:delText xml:space="preserve">, and summation </w:delText>
        </w:r>
        <w:r w:rsidR="00375289" w:rsidDel="00D33454">
          <w:rPr>
            <w:rFonts w:ascii="Arial" w:eastAsia="Arial" w:hAnsi="Arial" w:cs="Arial"/>
            <w:sz w:val="22"/>
            <w:szCs w:val="22"/>
          </w:rPr>
          <w:delText>i</w:delText>
        </w:r>
        <w:r w:rsidR="0096524C" w:rsidDel="00D33454">
          <w:rPr>
            <w:rFonts w:ascii="Arial" w:eastAsia="Arial" w:hAnsi="Arial" w:cs="Arial"/>
            <w:sz w:val="22"/>
            <w:szCs w:val="22"/>
          </w:rPr>
          <w:delText xml:space="preserve">s conducted over </w:delText>
        </w:r>
        <w:r w:rsidR="00375289" w:rsidDel="00D33454">
          <w:rPr>
            <w:rFonts w:ascii="Arial" w:eastAsia="Arial" w:hAnsi="Arial" w:cs="Arial"/>
            <w:sz w:val="22"/>
            <w:szCs w:val="22"/>
          </w:rPr>
          <w:delText xml:space="preserve">both control </w:delText>
        </w:r>
        <w:r w:rsidR="0096524C" w:rsidDel="00D33454">
          <w:rPr>
            <w:rFonts w:ascii="Arial" w:eastAsia="Arial" w:hAnsi="Arial" w:cs="Arial"/>
            <w:sz w:val="22"/>
            <w:szCs w:val="22"/>
          </w:rPr>
          <w:delText>cell types</w:delText>
        </w:r>
      </w:del>
      <w:r w:rsidR="0096524C">
        <w:rPr>
          <w:rFonts w:ascii="Arial" w:eastAsia="Arial" w:hAnsi="Arial" w:cs="Arial"/>
          <w:sz w:val="22"/>
          <w:szCs w:val="22"/>
        </w:rPr>
        <w:t xml:space="preserve">. If a cluster did not contain target cells its quality was set to zero. The optimal clustering was selected as that with the maximal </w:t>
      </w:r>
      <w:r w:rsidR="003B54FC">
        <w:rPr>
          <w:rFonts w:ascii="Arial" w:eastAsia="Arial" w:hAnsi="Arial" w:cs="Arial"/>
          <w:sz w:val="22"/>
          <w:szCs w:val="22"/>
        </w:rPr>
        <w:t xml:space="preserve">objective function value </w:t>
      </w:r>
      <w:r w:rsidR="004C7EF3">
        <w:rPr>
          <w:rFonts w:ascii="Arial" w:eastAsia="Arial" w:hAnsi="Arial" w:cs="Arial"/>
          <w:sz w:val="22"/>
          <w:szCs w:val="22"/>
        </w:rPr>
        <w:t>over all possible parameter</w:t>
      </w:r>
      <w:r w:rsidR="003B54FC">
        <w:rPr>
          <w:rFonts w:ascii="Arial" w:eastAsia="Arial" w:hAnsi="Arial" w:cs="Arial"/>
          <w:sz w:val="22"/>
          <w:szCs w:val="22"/>
        </w:rPr>
        <w:t xml:space="preserve"> combinations</w:t>
      </w:r>
      <w:r w:rsidR="004C7EF3">
        <w:rPr>
          <w:rFonts w:ascii="Arial" w:eastAsia="Arial" w:hAnsi="Arial" w:cs="Arial"/>
          <w:sz w:val="22"/>
          <w:szCs w:val="22"/>
        </w:rPr>
        <w:t xml:space="preserve"> and replicates</w:t>
      </w:r>
      <w:r w:rsidR="0096524C">
        <w:rPr>
          <w:rFonts w:ascii="Arial" w:eastAsia="Arial" w:hAnsi="Arial" w:cs="Arial"/>
          <w:sz w:val="22"/>
          <w:szCs w:val="22"/>
        </w:rPr>
        <w:t xml:space="preserve">. </w:t>
      </w:r>
      <w:r w:rsidR="003B54FC">
        <w:rPr>
          <w:rFonts w:ascii="Arial" w:eastAsia="Arial" w:hAnsi="Arial" w:cs="Arial"/>
          <w:sz w:val="22"/>
          <w:szCs w:val="22"/>
        </w:rPr>
        <w:t>T</w:t>
      </w:r>
      <w:r w:rsidR="004C7EF3">
        <w:rPr>
          <w:rFonts w:ascii="Arial" w:eastAsia="Arial" w:hAnsi="Arial" w:cs="Arial"/>
          <w:sz w:val="22"/>
          <w:szCs w:val="22"/>
        </w:rPr>
        <w:t xml:space="preserve">he optimal clustering </w:t>
      </w:r>
      <w:r w:rsidR="003B54FC">
        <w:rPr>
          <w:rFonts w:ascii="Arial" w:eastAsia="Arial" w:hAnsi="Arial" w:cs="Arial"/>
          <w:sz w:val="22"/>
          <w:szCs w:val="22"/>
        </w:rPr>
        <w:t>was remarkably well reproduced in different round</w:t>
      </w:r>
      <w:r w:rsidR="004920FC">
        <w:rPr>
          <w:rFonts w:ascii="Arial" w:eastAsia="Arial" w:hAnsi="Arial" w:cs="Arial"/>
          <w:sz w:val="22"/>
          <w:szCs w:val="22"/>
        </w:rPr>
        <w:t>s</w:t>
      </w:r>
      <w:r w:rsidR="003B54FC">
        <w:rPr>
          <w:rFonts w:ascii="Arial" w:eastAsia="Arial" w:hAnsi="Arial" w:cs="Arial"/>
          <w:sz w:val="22"/>
          <w:szCs w:val="22"/>
        </w:rPr>
        <w:t xml:space="preserve"> of clustering (this was not the case</w:t>
      </w:r>
      <w:r>
        <w:rPr>
          <w:rFonts w:ascii="Arial" w:eastAsia="Arial" w:hAnsi="Arial" w:cs="Arial"/>
          <w:sz w:val="22"/>
          <w:szCs w:val="22"/>
        </w:rPr>
        <w:t xml:space="preserve"> in our</w:t>
      </w:r>
      <w:r w:rsidR="003B54FC">
        <w:rPr>
          <w:rFonts w:ascii="Arial" w:eastAsia="Arial" w:hAnsi="Arial" w:cs="Arial"/>
          <w:sz w:val="22"/>
          <w:szCs w:val="22"/>
        </w:rPr>
        <w:t xml:space="preserve"> initial </w:t>
      </w:r>
      <w:r>
        <w:rPr>
          <w:rFonts w:ascii="Arial" w:eastAsia="Arial" w:hAnsi="Arial" w:cs="Arial"/>
          <w:sz w:val="22"/>
          <w:szCs w:val="22"/>
        </w:rPr>
        <w:t>tests</w:t>
      </w:r>
      <w:r w:rsidR="004920FC">
        <w:rPr>
          <w:rFonts w:ascii="Arial" w:eastAsia="Arial" w:hAnsi="Arial" w:cs="Arial"/>
          <w:sz w:val="22"/>
          <w:szCs w:val="22"/>
        </w:rPr>
        <w:t xml:space="preserve">, when </w:t>
      </w:r>
      <w:r w:rsidR="003B54FC">
        <w:rPr>
          <w:rFonts w:ascii="Arial" w:eastAsia="Arial" w:hAnsi="Arial" w:cs="Arial"/>
          <w:sz w:val="22"/>
          <w:szCs w:val="22"/>
        </w:rPr>
        <w:t xml:space="preserve">quality filtering was less stringent) and </w:t>
      </w:r>
      <w:r w:rsidR="004C7EF3">
        <w:rPr>
          <w:rFonts w:ascii="Arial" w:eastAsia="Arial" w:hAnsi="Arial" w:cs="Arial"/>
          <w:sz w:val="22"/>
          <w:szCs w:val="22"/>
        </w:rPr>
        <w:t>consisted of 10 clusters</w:t>
      </w:r>
      <w:r w:rsidR="003B54FC">
        <w:rPr>
          <w:rFonts w:ascii="Arial" w:eastAsia="Arial" w:hAnsi="Arial" w:cs="Arial"/>
          <w:sz w:val="22"/>
          <w:szCs w:val="22"/>
        </w:rPr>
        <w:t xml:space="preserve">. The melanocyte target cluster contained all </w:t>
      </w:r>
      <w:r w:rsidR="004C7EF3">
        <w:rPr>
          <w:rFonts w:ascii="Arial" w:eastAsia="Arial" w:hAnsi="Arial" w:cs="Arial"/>
          <w:sz w:val="22"/>
          <w:szCs w:val="22"/>
        </w:rPr>
        <w:t xml:space="preserve">19 control melanocytes in a cluster of 37 cells </w:t>
      </w:r>
      <w:r w:rsidR="003B54FC">
        <w:rPr>
          <w:rFonts w:ascii="Arial" w:eastAsia="Arial" w:hAnsi="Arial" w:cs="Arial"/>
          <w:sz w:val="22"/>
          <w:szCs w:val="22"/>
        </w:rPr>
        <w:t xml:space="preserve">whereas the iridophore target cluster contained </w:t>
      </w:r>
      <w:r w:rsidR="004C7EF3">
        <w:rPr>
          <w:rFonts w:ascii="Arial" w:eastAsia="Arial" w:hAnsi="Arial" w:cs="Arial"/>
          <w:sz w:val="22"/>
          <w:szCs w:val="22"/>
        </w:rPr>
        <w:t>20 out of 25 iridophores in a cluster of 49 cells.</w:t>
      </w:r>
      <w:r w:rsidR="00BB05A5">
        <w:rPr>
          <w:rFonts w:ascii="Arial" w:eastAsia="Arial" w:hAnsi="Arial" w:cs="Arial"/>
          <w:sz w:val="22"/>
          <w:szCs w:val="22"/>
        </w:rPr>
        <w:t xml:space="preserve"> We </w:t>
      </w:r>
      <w:r w:rsidR="004920FC">
        <w:rPr>
          <w:rFonts w:ascii="Arial" w:eastAsia="Arial" w:hAnsi="Arial" w:cs="Arial"/>
          <w:sz w:val="22"/>
          <w:szCs w:val="22"/>
        </w:rPr>
        <w:t xml:space="preserve">described </w:t>
      </w:r>
      <w:r w:rsidR="00BB05A5">
        <w:rPr>
          <w:rFonts w:ascii="Arial" w:eastAsia="Arial" w:hAnsi="Arial" w:cs="Arial"/>
          <w:sz w:val="22"/>
          <w:szCs w:val="22"/>
        </w:rPr>
        <w:t>this clustering as ‘the coarse grain</w:t>
      </w:r>
      <w:r w:rsidR="004920FC">
        <w:rPr>
          <w:rFonts w:ascii="Arial" w:eastAsia="Arial" w:hAnsi="Arial" w:cs="Arial"/>
          <w:sz w:val="22"/>
          <w:szCs w:val="22"/>
        </w:rPr>
        <w:t xml:space="preserve"> clustering</w:t>
      </w:r>
      <w:r w:rsidR="00BB05A5">
        <w:rPr>
          <w:rFonts w:ascii="Arial" w:eastAsia="Arial" w:hAnsi="Arial" w:cs="Arial"/>
          <w:sz w:val="22"/>
          <w:szCs w:val="22"/>
        </w:rPr>
        <w:t>’ since some clusters had a similar gene expression profiled and were merged in the next stage (Supplementary Figure</w:t>
      </w:r>
      <w:r w:rsidR="00E57BAC">
        <w:rPr>
          <w:rFonts w:ascii="Arial" w:eastAsia="Arial" w:hAnsi="Arial" w:cs="Arial"/>
          <w:sz w:val="22"/>
          <w:szCs w:val="22"/>
        </w:rPr>
        <w:t>s 3, 4</w:t>
      </w:r>
      <w:proofErr w:type="gramStart"/>
      <w:r w:rsidR="00E57BAC">
        <w:rPr>
          <w:rFonts w:ascii="Arial" w:eastAsia="Arial" w:hAnsi="Arial" w:cs="Arial"/>
          <w:sz w:val="22"/>
          <w:szCs w:val="22"/>
        </w:rPr>
        <w:t>)</w:t>
      </w:r>
      <w:r w:rsidR="00BB05A5">
        <w:rPr>
          <w:rFonts w:ascii="Arial" w:eastAsia="Arial" w:hAnsi="Arial" w:cs="Arial"/>
          <w:sz w:val="22"/>
          <w:szCs w:val="22"/>
        </w:rPr>
        <w:t xml:space="preserve"> .</w:t>
      </w:r>
      <w:proofErr w:type="gramEnd"/>
      <w:r w:rsidR="00BB05A5">
        <w:rPr>
          <w:rFonts w:ascii="Arial" w:eastAsia="Arial" w:hAnsi="Arial" w:cs="Arial"/>
          <w:sz w:val="22"/>
          <w:szCs w:val="22"/>
        </w:rPr>
        <w:t xml:space="preserve"> </w:t>
      </w:r>
    </w:p>
    <w:p w14:paraId="3BB73765" w14:textId="1A6BCCBE" w:rsidR="001F416E" w:rsidRPr="009D58DD" w:rsidRDefault="001F416E" w:rsidP="00375289">
      <w:pPr>
        <w:spacing w:line="360" w:lineRule="auto"/>
        <w:jc w:val="both"/>
        <w:rPr>
          <w:rFonts w:ascii="Arial" w:eastAsia="Arial" w:hAnsi="Arial" w:cs="Arial"/>
          <w:sz w:val="22"/>
          <w:szCs w:val="22"/>
        </w:rPr>
      </w:pPr>
      <w:r>
        <w:rPr>
          <w:rFonts w:ascii="Arial" w:eastAsia="Arial" w:hAnsi="Arial" w:cs="Arial"/>
          <w:sz w:val="22"/>
          <w:szCs w:val="22"/>
        </w:rPr>
        <w:tab/>
        <w:t xml:space="preserve">We have assigned specific cell types to clusters using either a high proportion of the control type cells, or dominant expression of particular markers. Control type cells were used to assign melanocytes and iridophore clusters. </w:t>
      </w:r>
      <w:r w:rsidR="008F7C4B">
        <w:rPr>
          <w:rFonts w:ascii="Arial" w:eastAsia="Arial" w:hAnsi="Arial" w:cs="Arial"/>
          <w:sz w:val="22"/>
          <w:szCs w:val="22"/>
        </w:rPr>
        <w:t xml:space="preserve">A small cluster containing 22 cells and expressing </w:t>
      </w:r>
      <w:r w:rsidR="008F7C4B" w:rsidRPr="008F7C4B">
        <w:rPr>
          <w:rFonts w:ascii="Arial" w:eastAsia="Arial" w:hAnsi="Arial" w:cs="Arial"/>
          <w:i/>
          <w:sz w:val="22"/>
          <w:szCs w:val="22"/>
        </w:rPr>
        <w:t>pax7</w:t>
      </w:r>
      <w:r w:rsidR="008F7C4B">
        <w:rPr>
          <w:rFonts w:ascii="Arial" w:eastAsia="Arial" w:hAnsi="Arial" w:cs="Arial"/>
          <w:sz w:val="22"/>
          <w:szCs w:val="22"/>
        </w:rPr>
        <w:t xml:space="preserve"> genes </w:t>
      </w:r>
      <w:r w:rsidR="008F7C4B" w:rsidRPr="008F7C4B">
        <w:rPr>
          <w:rFonts w:ascii="Arial" w:eastAsia="Arial" w:hAnsi="Arial" w:cs="Arial"/>
          <w:i/>
          <w:sz w:val="22"/>
          <w:szCs w:val="22"/>
        </w:rPr>
        <w:t>a</w:t>
      </w:r>
      <w:r w:rsidR="008F7C4B">
        <w:rPr>
          <w:rFonts w:ascii="Arial" w:eastAsia="Arial" w:hAnsi="Arial" w:cs="Arial"/>
          <w:sz w:val="22"/>
          <w:szCs w:val="22"/>
        </w:rPr>
        <w:t xml:space="preserve"> and </w:t>
      </w:r>
      <w:r w:rsidR="008F7C4B" w:rsidRPr="008F7C4B">
        <w:rPr>
          <w:rFonts w:ascii="Arial" w:eastAsia="Arial" w:hAnsi="Arial" w:cs="Arial"/>
          <w:i/>
          <w:sz w:val="22"/>
          <w:szCs w:val="22"/>
        </w:rPr>
        <w:t>b</w:t>
      </w:r>
      <w:r w:rsidR="008F7C4B">
        <w:rPr>
          <w:rFonts w:ascii="Arial" w:eastAsia="Arial" w:hAnsi="Arial" w:cs="Arial"/>
          <w:sz w:val="22"/>
          <w:szCs w:val="22"/>
        </w:rPr>
        <w:t xml:space="preserve"> was identified as xanthophores. </w:t>
      </w:r>
      <w:r>
        <w:rPr>
          <w:rFonts w:ascii="Arial" w:eastAsia="Arial" w:hAnsi="Arial" w:cs="Arial"/>
          <w:sz w:val="22"/>
          <w:szCs w:val="22"/>
        </w:rPr>
        <w:t xml:space="preserve">The cluster containing the greatest proportion of cells from tails were identified as the earliest in the set and named as </w:t>
      </w:r>
      <w:r>
        <w:rPr>
          <w:rFonts w:ascii="Arial" w:eastAsia="Arial" w:hAnsi="Arial" w:cs="Arial"/>
          <w:sz w:val="22"/>
          <w:szCs w:val="22"/>
        </w:rPr>
        <w:lastRenderedPageBreak/>
        <w:t>early highly multipotent progenitors (</w:t>
      </w:r>
      <w:proofErr w:type="spellStart"/>
      <w:r>
        <w:rPr>
          <w:rFonts w:ascii="Arial" w:eastAsia="Arial" w:hAnsi="Arial" w:cs="Arial"/>
          <w:sz w:val="22"/>
          <w:szCs w:val="22"/>
        </w:rPr>
        <w:t>eHMP</w:t>
      </w:r>
      <w:proofErr w:type="spellEnd"/>
      <w:r>
        <w:rPr>
          <w:rFonts w:ascii="Arial" w:eastAsia="Arial" w:hAnsi="Arial" w:cs="Arial"/>
          <w:sz w:val="22"/>
          <w:szCs w:val="22"/>
        </w:rPr>
        <w:t>).</w:t>
      </w:r>
      <w:r w:rsidR="008F7C4B">
        <w:rPr>
          <w:rFonts w:ascii="Arial" w:eastAsia="Arial" w:hAnsi="Arial" w:cs="Arial"/>
          <w:sz w:val="22"/>
          <w:szCs w:val="22"/>
        </w:rPr>
        <w:t xml:space="preserve"> This cluster contained cells expressing the early markers like </w:t>
      </w:r>
      <w:r w:rsidR="008F7C4B" w:rsidRPr="008F7C4B">
        <w:rPr>
          <w:rFonts w:ascii="Arial" w:eastAsia="Arial" w:hAnsi="Arial" w:cs="Arial"/>
          <w:i/>
          <w:sz w:val="22"/>
          <w:szCs w:val="22"/>
        </w:rPr>
        <w:t>sox9b</w:t>
      </w:r>
      <w:r w:rsidR="008F7C4B">
        <w:rPr>
          <w:rFonts w:ascii="Arial" w:eastAsia="Arial" w:hAnsi="Arial" w:cs="Arial"/>
          <w:sz w:val="22"/>
          <w:szCs w:val="22"/>
        </w:rPr>
        <w:t xml:space="preserve"> and </w:t>
      </w:r>
      <w:r w:rsidR="008F7C4B" w:rsidRPr="008F7C4B">
        <w:rPr>
          <w:rFonts w:ascii="Arial" w:eastAsia="Arial" w:hAnsi="Arial" w:cs="Arial"/>
          <w:i/>
          <w:sz w:val="22"/>
          <w:szCs w:val="22"/>
        </w:rPr>
        <w:t>snai</w:t>
      </w:r>
      <w:r w:rsidR="009D58DD">
        <w:rPr>
          <w:rFonts w:ascii="Arial" w:eastAsia="Arial" w:hAnsi="Arial" w:cs="Arial"/>
          <w:i/>
          <w:sz w:val="22"/>
          <w:szCs w:val="22"/>
        </w:rPr>
        <w:t>1b</w:t>
      </w:r>
      <w:r w:rsidR="008F7C4B">
        <w:rPr>
          <w:rFonts w:ascii="Arial" w:eastAsia="Arial" w:hAnsi="Arial" w:cs="Arial"/>
          <w:i/>
          <w:sz w:val="22"/>
          <w:szCs w:val="22"/>
        </w:rPr>
        <w:t xml:space="preserve">, </w:t>
      </w:r>
      <w:r w:rsidR="008F7C4B">
        <w:rPr>
          <w:rFonts w:ascii="Arial" w:eastAsia="Arial" w:hAnsi="Arial" w:cs="Arial"/>
          <w:sz w:val="22"/>
          <w:szCs w:val="22"/>
        </w:rPr>
        <w:t xml:space="preserve">and an </w:t>
      </w:r>
      <w:proofErr w:type="spellStart"/>
      <w:r w:rsidR="008F7C4B">
        <w:rPr>
          <w:rFonts w:ascii="Arial" w:eastAsia="Arial" w:hAnsi="Arial" w:cs="Arial"/>
          <w:sz w:val="22"/>
          <w:szCs w:val="22"/>
        </w:rPr>
        <w:t>eHMP</w:t>
      </w:r>
      <w:proofErr w:type="spellEnd"/>
      <w:r w:rsidR="008F7C4B">
        <w:rPr>
          <w:rFonts w:ascii="Arial" w:eastAsia="Arial" w:hAnsi="Arial" w:cs="Arial"/>
          <w:sz w:val="22"/>
          <w:szCs w:val="22"/>
        </w:rPr>
        <w:t xml:space="preserve"> specific marker </w:t>
      </w:r>
      <w:r w:rsidR="008F7C4B" w:rsidRPr="008F7C4B">
        <w:rPr>
          <w:rFonts w:ascii="Arial" w:eastAsia="Arial" w:hAnsi="Arial" w:cs="Arial"/>
          <w:i/>
          <w:sz w:val="22"/>
          <w:szCs w:val="22"/>
        </w:rPr>
        <w:t>tfap2e</w:t>
      </w:r>
      <w:r w:rsidR="008F7C4B">
        <w:rPr>
          <w:rFonts w:ascii="Arial" w:eastAsia="Arial" w:hAnsi="Arial" w:cs="Arial"/>
          <w:sz w:val="22"/>
          <w:szCs w:val="22"/>
        </w:rPr>
        <w:t>, but in fact its cells had a broad expression, showing high counts for the majority of genes in the panel</w:t>
      </w:r>
      <w:r w:rsidR="009D58DD">
        <w:rPr>
          <w:rFonts w:ascii="Arial" w:eastAsia="Arial" w:hAnsi="Arial" w:cs="Arial"/>
          <w:sz w:val="22"/>
          <w:szCs w:val="22"/>
        </w:rPr>
        <w:t>.</w:t>
      </w:r>
      <w:r w:rsidR="008F7C4B">
        <w:rPr>
          <w:rFonts w:ascii="Arial" w:eastAsia="Arial" w:hAnsi="Arial" w:cs="Arial"/>
          <w:sz w:val="22"/>
          <w:szCs w:val="22"/>
        </w:rPr>
        <w:t xml:space="preserve"> </w:t>
      </w:r>
      <w:r w:rsidR="009D58DD">
        <w:rPr>
          <w:rFonts w:ascii="Arial" w:eastAsia="Arial" w:hAnsi="Arial" w:cs="Arial"/>
          <w:sz w:val="22"/>
          <w:szCs w:val="22"/>
        </w:rPr>
        <w:t>M</w:t>
      </w:r>
      <w:r w:rsidR="008F7C4B">
        <w:rPr>
          <w:rFonts w:ascii="Arial" w:eastAsia="Arial" w:hAnsi="Arial" w:cs="Arial"/>
          <w:sz w:val="22"/>
          <w:szCs w:val="22"/>
        </w:rPr>
        <w:t xml:space="preserve">any of </w:t>
      </w:r>
      <w:r w:rsidR="009D58DD">
        <w:rPr>
          <w:rFonts w:ascii="Arial" w:eastAsia="Arial" w:hAnsi="Arial" w:cs="Arial"/>
          <w:sz w:val="22"/>
          <w:szCs w:val="22"/>
        </w:rPr>
        <w:t xml:space="preserve">those genes are </w:t>
      </w:r>
      <w:r w:rsidR="008F7C4B">
        <w:rPr>
          <w:rFonts w:ascii="Arial" w:eastAsia="Arial" w:hAnsi="Arial" w:cs="Arial"/>
          <w:sz w:val="22"/>
          <w:szCs w:val="22"/>
        </w:rPr>
        <w:t xml:space="preserve">considered as early fate decision </w:t>
      </w:r>
      <w:r w:rsidR="0043233B">
        <w:rPr>
          <w:rFonts w:ascii="Arial" w:eastAsia="Arial" w:hAnsi="Arial" w:cs="Arial"/>
          <w:sz w:val="22"/>
          <w:szCs w:val="22"/>
        </w:rPr>
        <w:t>effectors, e.g.</w:t>
      </w:r>
      <w:r w:rsidR="008F7C4B">
        <w:rPr>
          <w:rFonts w:ascii="Arial" w:eastAsia="Arial" w:hAnsi="Arial" w:cs="Arial"/>
          <w:sz w:val="22"/>
          <w:szCs w:val="22"/>
        </w:rPr>
        <w:t xml:space="preserve"> </w:t>
      </w:r>
      <w:r w:rsidR="008F7C4B" w:rsidRPr="008F7C4B">
        <w:rPr>
          <w:rFonts w:ascii="Arial" w:eastAsia="Arial" w:hAnsi="Arial" w:cs="Arial"/>
          <w:i/>
          <w:sz w:val="22"/>
          <w:szCs w:val="22"/>
        </w:rPr>
        <w:t>phox2b</w:t>
      </w:r>
      <w:r w:rsidR="00E6688A">
        <w:rPr>
          <w:rFonts w:ascii="Arial" w:eastAsia="Arial" w:hAnsi="Arial" w:cs="Arial"/>
          <w:i/>
          <w:sz w:val="22"/>
          <w:szCs w:val="22"/>
        </w:rPr>
        <w:t>b</w:t>
      </w:r>
      <w:r w:rsidR="008F7C4B">
        <w:rPr>
          <w:rFonts w:ascii="Arial" w:eastAsia="Arial" w:hAnsi="Arial" w:cs="Arial"/>
          <w:sz w:val="22"/>
          <w:szCs w:val="22"/>
        </w:rPr>
        <w:t xml:space="preserve">, </w:t>
      </w:r>
      <w:proofErr w:type="spellStart"/>
      <w:r w:rsidR="008F7C4B" w:rsidRPr="008F7C4B">
        <w:rPr>
          <w:rFonts w:ascii="Arial" w:eastAsia="Arial" w:hAnsi="Arial" w:cs="Arial"/>
          <w:i/>
          <w:sz w:val="22"/>
          <w:szCs w:val="22"/>
        </w:rPr>
        <w:t>kita</w:t>
      </w:r>
      <w:proofErr w:type="spellEnd"/>
      <w:r w:rsidR="008F7C4B">
        <w:rPr>
          <w:rFonts w:ascii="Arial" w:eastAsia="Arial" w:hAnsi="Arial" w:cs="Arial"/>
          <w:sz w:val="22"/>
          <w:szCs w:val="22"/>
        </w:rPr>
        <w:t xml:space="preserve">, </w:t>
      </w:r>
      <w:proofErr w:type="spellStart"/>
      <w:r w:rsidR="008F7C4B">
        <w:rPr>
          <w:rFonts w:ascii="Arial" w:eastAsia="Arial" w:hAnsi="Arial" w:cs="Arial"/>
          <w:i/>
          <w:sz w:val="22"/>
          <w:szCs w:val="22"/>
        </w:rPr>
        <w:t>mitfa</w:t>
      </w:r>
      <w:proofErr w:type="spellEnd"/>
      <w:r w:rsidR="008F7C4B">
        <w:rPr>
          <w:rFonts w:ascii="Arial" w:eastAsia="Arial" w:hAnsi="Arial" w:cs="Arial"/>
          <w:sz w:val="22"/>
          <w:szCs w:val="22"/>
        </w:rPr>
        <w:t xml:space="preserve">, </w:t>
      </w:r>
      <w:r w:rsidR="008F7C4B" w:rsidRPr="008F7C4B">
        <w:rPr>
          <w:rFonts w:ascii="Arial" w:eastAsia="Arial" w:hAnsi="Arial" w:cs="Arial"/>
          <w:i/>
          <w:sz w:val="22"/>
          <w:szCs w:val="22"/>
        </w:rPr>
        <w:t>pax7b</w:t>
      </w:r>
      <w:r w:rsidR="008F7C4B">
        <w:rPr>
          <w:rFonts w:ascii="Arial" w:eastAsia="Arial" w:hAnsi="Arial" w:cs="Arial"/>
          <w:sz w:val="22"/>
          <w:szCs w:val="22"/>
        </w:rPr>
        <w:t xml:space="preserve">. Another cluster of cells with a broad gene expression pattern did not </w:t>
      </w:r>
      <w:r w:rsidR="009D58DD">
        <w:rPr>
          <w:rFonts w:ascii="Arial" w:eastAsia="Arial" w:hAnsi="Arial" w:cs="Arial"/>
          <w:sz w:val="22"/>
          <w:szCs w:val="22"/>
        </w:rPr>
        <w:t xml:space="preserve">express </w:t>
      </w:r>
      <w:r w:rsidR="009D58DD" w:rsidRPr="009D58DD">
        <w:rPr>
          <w:rFonts w:ascii="Arial" w:eastAsia="Arial" w:hAnsi="Arial" w:cs="Arial"/>
          <w:i/>
          <w:sz w:val="22"/>
          <w:szCs w:val="22"/>
        </w:rPr>
        <w:t>tfap2e</w:t>
      </w:r>
      <w:r w:rsidR="009D58DD">
        <w:rPr>
          <w:rFonts w:ascii="Arial" w:eastAsia="Arial" w:hAnsi="Arial" w:cs="Arial"/>
          <w:sz w:val="22"/>
          <w:szCs w:val="22"/>
        </w:rPr>
        <w:t xml:space="preserve">, had noticeably lower counts for </w:t>
      </w:r>
      <w:r w:rsidR="009D58DD" w:rsidRPr="009D58DD">
        <w:rPr>
          <w:rFonts w:ascii="Arial" w:eastAsia="Arial" w:hAnsi="Arial" w:cs="Arial"/>
          <w:i/>
          <w:sz w:val="22"/>
          <w:szCs w:val="22"/>
        </w:rPr>
        <w:t>sox9b</w:t>
      </w:r>
      <w:r w:rsidR="009D58DD">
        <w:rPr>
          <w:rFonts w:ascii="Arial" w:eastAsia="Arial" w:hAnsi="Arial" w:cs="Arial"/>
          <w:sz w:val="22"/>
          <w:szCs w:val="22"/>
        </w:rPr>
        <w:t xml:space="preserve">, but had a high count of </w:t>
      </w:r>
      <w:proofErr w:type="spellStart"/>
      <w:r w:rsidR="009D58DD">
        <w:rPr>
          <w:rFonts w:ascii="Arial" w:eastAsia="Arial" w:hAnsi="Arial" w:cs="Arial"/>
          <w:i/>
          <w:sz w:val="22"/>
          <w:szCs w:val="22"/>
        </w:rPr>
        <w:t>ltk</w:t>
      </w:r>
      <w:proofErr w:type="spellEnd"/>
      <w:r w:rsidR="0043233B">
        <w:rPr>
          <w:rFonts w:ascii="Arial" w:eastAsia="Arial" w:hAnsi="Arial" w:cs="Arial"/>
          <w:sz w:val="22"/>
          <w:szCs w:val="22"/>
        </w:rPr>
        <w:t xml:space="preserve"> (essentially absent</w:t>
      </w:r>
      <w:r w:rsidR="009D58DD">
        <w:rPr>
          <w:rFonts w:ascii="Arial" w:eastAsia="Arial" w:hAnsi="Arial" w:cs="Arial"/>
          <w:sz w:val="22"/>
          <w:szCs w:val="22"/>
        </w:rPr>
        <w:t xml:space="preserve"> in </w:t>
      </w:r>
      <w:proofErr w:type="spellStart"/>
      <w:r w:rsidR="009D58DD">
        <w:rPr>
          <w:rFonts w:ascii="Arial" w:eastAsia="Arial" w:hAnsi="Arial" w:cs="Arial"/>
          <w:sz w:val="22"/>
          <w:szCs w:val="22"/>
        </w:rPr>
        <w:t>eHMP</w:t>
      </w:r>
      <w:proofErr w:type="spellEnd"/>
      <w:r w:rsidR="009D58DD">
        <w:rPr>
          <w:rFonts w:ascii="Arial" w:eastAsia="Arial" w:hAnsi="Arial" w:cs="Arial"/>
          <w:sz w:val="22"/>
          <w:szCs w:val="22"/>
        </w:rPr>
        <w:t xml:space="preserve"> cells</w:t>
      </w:r>
      <w:r w:rsidR="0043233B">
        <w:rPr>
          <w:rFonts w:ascii="Arial" w:eastAsia="Arial" w:hAnsi="Arial" w:cs="Arial"/>
          <w:sz w:val="22"/>
          <w:szCs w:val="22"/>
        </w:rPr>
        <w:t>)</w:t>
      </w:r>
      <w:r w:rsidR="009D58DD">
        <w:rPr>
          <w:rFonts w:ascii="Arial" w:eastAsia="Arial" w:hAnsi="Arial" w:cs="Arial"/>
          <w:sz w:val="22"/>
          <w:szCs w:val="22"/>
        </w:rPr>
        <w:t xml:space="preserve">, and </w:t>
      </w:r>
      <w:r w:rsidR="0043233B">
        <w:rPr>
          <w:rFonts w:ascii="Arial" w:eastAsia="Arial" w:hAnsi="Arial" w:cs="Arial"/>
          <w:sz w:val="22"/>
          <w:szCs w:val="22"/>
        </w:rPr>
        <w:t>prominent</w:t>
      </w:r>
      <w:r w:rsidR="009D58DD">
        <w:rPr>
          <w:rFonts w:ascii="Arial" w:eastAsia="Arial" w:hAnsi="Arial" w:cs="Arial"/>
          <w:sz w:val="22"/>
          <w:szCs w:val="22"/>
        </w:rPr>
        <w:t xml:space="preserve"> expression of </w:t>
      </w:r>
      <w:r w:rsidR="009D58DD">
        <w:rPr>
          <w:rFonts w:ascii="Arial" w:eastAsia="Arial" w:hAnsi="Arial" w:cs="Arial"/>
          <w:i/>
          <w:sz w:val="22"/>
          <w:szCs w:val="22"/>
        </w:rPr>
        <w:t xml:space="preserve">foxo1a. </w:t>
      </w:r>
      <w:r w:rsidR="009D58DD">
        <w:rPr>
          <w:rFonts w:ascii="Arial" w:eastAsia="Arial" w:hAnsi="Arial" w:cs="Arial"/>
          <w:sz w:val="22"/>
          <w:szCs w:val="22"/>
        </w:rPr>
        <w:t xml:space="preserve">We </w:t>
      </w:r>
      <w:r w:rsidR="0043233B">
        <w:rPr>
          <w:rFonts w:ascii="Arial" w:eastAsia="Arial" w:hAnsi="Arial" w:cs="Arial"/>
          <w:sz w:val="22"/>
          <w:szCs w:val="22"/>
        </w:rPr>
        <w:t xml:space="preserve">named </w:t>
      </w:r>
      <w:r w:rsidR="009D58DD">
        <w:rPr>
          <w:rFonts w:ascii="Arial" w:eastAsia="Arial" w:hAnsi="Arial" w:cs="Arial"/>
          <w:sz w:val="22"/>
          <w:szCs w:val="22"/>
        </w:rPr>
        <w:t xml:space="preserve">this cluster </w:t>
      </w:r>
      <w:proofErr w:type="gramStart"/>
      <w:r w:rsidR="0043233B">
        <w:rPr>
          <w:rFonts w:ascii="Arial" w:eastAsia="Arial" w:hAnsi="Arial" w:cs="Arial"/>
          <w:sz w:val="22"/>
          <w:szCs w:val="22"/>
        </w:rPr>
        <w:t xml:space="preserve">‘ </w:t>
      </w:r>
      <w:r w:rsidR="009D58DD">
        <w:rPr>
          <w:rFonts w:ascii="Arial" w:eastAsia="Arial" w:hAnsi="Arial" w:cs="Arial"/>
          <w:sz w:val="22"/>
          <w:szCs w:val="22"/>
        </w:rPr>
        <w:t>late</w:t>
      </w:r>
      <w:proofErr w:type="gramEnd"/>
      <w:r w:rsidR="009D58DD">
        <w:rPr>
          <w:rFonts w:ascii="Arial" w:eastAsia="Arial" w:hAnsi="Arial" w:cs="Arial"/>
          <w:sz w:val="22"/>
          <w:szCs w:val="22"/>
        </w:rPr>
        <w:t xml:space="preserve"> highly multipotent progenitors</w:t>
      </w:r>
      <w:r w:rsidR="0043233B">
        <w:rPr>
          <w:rFonts w:ascii="Arial" w:eastAsia="Arial" w:hAnsi="Arial" w:cs="Arial"/>
          <w:sz w:val="22"/>
          <w:szCs w:val="22"/>
        </w:rPr>
        <w:t>’</w:t>
      </w:r>
      <w:r w:rsidR="009D58DD">
        <w:rPr>
          <w:rFonts w:ascii="Arial" w:eastAsia="Arial" w:hAnsi="Arial" w:cs="Arial"/>
          <w:sz w:val="22"/>
          <w:szCs w:val="22"/>
        </w:rPr>
        <w:t xml:space="preserve"> (</w:t>
      </w:r>
      <w:proofErr w:type="spellStart"/>
      <w:r w:rsidR="009D58DD">
        <w:rPr>
          <w:rFonts w:ascii="Arial" w:eastAsia="Arial" w:hAnsi="Arial" w:cs="Arial"/>
          <w:sz w:val="22"/>
          <w:szCs w:val="22"/>
        </w:rPr>
        <w:t>ltHMP</w:t>
      </w:r>
      <w:proofErr w:type="spellEnd"/>
      <w:r w:rsidR="009D58DD">
        <w:rPr>
          <w:rFonts w:ascii="Arial" w:eastAsia="Arial" w:hAnsi="Arial" w:cs="Arial"/>
          <w:sz w:val="22"/>
          <w:szCs w:val="22"/>
        </w:rPr>
        <w:t xml:space="preserve">). </w:t>
      </w:r>
    </w:p>
    <w:p w14:paraId="6EAE6E98" w14:textId="349A6712" w:rsidR="005126F2" w:rsidRDefault="001F416E" w:rsidP="00375289">
      <w:pPr>
        <w:spacing w:line="360" w:lineRule="auto"/>
        <w:jc w:val="both"/>
        <w:rPr>
          <w:rFonts w:ascii="Arial" w:eastAsia="Arial" w:hAnsi="Arial" w:cs="Arial"/>
          <w:sz w:val="22"/>
          <w:szCs w:val="22"/>
        </w:rPr>
      </w:pPr>
      <w:r>
        <w:rPr>
          <w:rFonts w:ascii="Arial" w:eastAsia="Arial" w:hAnsi="Arial" w:cs="Arial"/>
          <w:sz w:val="22"/>
          <w:szCs w:val="22"/>
        </w:rPr>
        <w:tab/>
      </w:r>
      <w:r w:rsidR="007E0C22">
        <w:rPr>
          <w:rFonts w:ascii="Arial" w:eastAsia="Arial" w:hAnsi="Arial" w:cs="Arial"/>
          <w:sz w:val="22"/>
          <w:szCs w:val="22"/>
        </w:rPr>
        <w:t>Nevertheless</w:t>
      </w:r>
      <w:r w:rsidR="004C7EF3">
        <w:rPr>
          <w:rFonts w:ascii="Arial" w:eastAsia="Arial" w:hAnsi="Arial" w:cs="Arial"/>
          <w:sz w:val="22"/>
          <w:szCs w:val="22"/>
        </w:rPr>
        <w:t>, several clusters of th</w:t>
      </w:r>
      <w:r>
        <w:rPr>
          <w:rFonts w:ascii="Arial" w:eastAsia="Arial" w:hAnsi="Arial" w:cs="Arial"/>
          <w:sz w:val="22"/>
          <w:szCs w:val="22"/>
        </w:rPr>
        <w:t>is</w:t>
      </w:r>
      <w:r w:rsidR="004C7EF3">
        <w:rPr>
          <w:rFonts w:ascii="Arial" w:eastAsia="Arial" w:hAnsi="Arial" w:cs="Arial"/>
          <w:sz w:val="22"/>
          <w:szCs w:val="22"/>
        </w:rPr>
        <w:t xml:space="preserve"> optimal clustering had similar set</w:t>
      </w:r>
      <w:r>
        <w:rPr>
          <w:rFonts w:ascii="Arial" w:eastAsia="Arial" w:hAnsi="Arial" w:cs="Arial"/>
          <w:sz w:val="22"/>
          <w:szCs w:val="22"/>
        </w:rPr>
        <w:t>s</w:t>
      </w:r>
      <w:r w:rsidR="004C7EF3">
        <w:rPr>
          <w:rFonts w:ascii="Arial" w:eastAsia="Arial" w:hAnsi="Arial" w:cs="Arial"/>
          <w:sz w:val="22"/>
          <w:szCs w:val="22"/>
        </w:rPr>
        <w:t xml:space="preserve"> of characteristic markers, apparently </w:t>
      </w:r>
      <w:r>
        <w:rPr>
          <w:rFonts w:ascii="Arial" w:eastAsia="Arial" w:hAnsi="Arial" w:cs="Arial"/>
          <w:sz w:val="22"/>
          <w:szCs w:val="22"/>
        </w:rPr>
        <w:t xml:space="preserve">indicating </w:t>
      </w:r>
      <w:r w:rsidR="007E0C22">
        <w:rPr>
          <w:rFonts w:ascii="Arial" w:eastAsia="Arial" w:hAnsi="Arial" w:cs="Arial"/>
          <w:sz w:val="22"/>
          <w:szCs w:val="22"/>
        </w:rPr>
        <w:t xml:space="preserve">similar or </w:t>
      </w:r>
      <w:r w:rsidR="004C7EF3">
        <w:rPr>
          <w:rFonts w:ascii="Arial" w:eastAsia="Arial" w:hAnsi="Arial" w:cs="Arial"/>
          <w:sz w:val="22"/>
          <w:szCs w:val="22"/>
        </w:rPr>
        <w:t xml:space="preserve">the same cell types. To identify only characteristic cell </w:t>
      </w:r>
      <w:r>
        <w:rPr>
          <w:rFonts w:ascii="Arial" w:eastAsia="Arial" w:hAnsi="Arial" w:cs="Arial"/>
          <w:sz w:val="22"/>
          <w:szCs w:val="22"/>
        </w:rPr>
        <w:t>types,</w:t>
      </w:r>
      <w:r w:rsidR="004C7EF3">
        <w:rPr>
          <w:rFonts w:ascii="Arial" w:eastAsia="Arial" w:hAnsi="Arial" w:cs="Arial"/>
          <w:sz w:val="22"/>
          <w:szCs w:val="22"/>
        </w:rPr>
        <w:t xml:space="preserve"> we merged similar cluster</w:t>
      </w:r>
      <w:r>
        <w:rPr>
          <w:rFonts w:ascii="Arial" w:eastAsia="Arial" w:hAnsi="Arial" w:cs="Arial"/>
          <w:sz w:val="22"/>
          <w:szCs w:val="22"/>
        </w:rPr>
        <w:t>s</w:t>
      </w:r>
      <w:r w:rsidR="004C7EF3">
        <w:rPr>
          <w:rFonts w:ascii="Arial" w:eastAsia="Arial" w:hAnsi="Arial" w:cs="Arial"/>
          <w:sz w:val="22"/>
          <w:szCs w:val="22"/>
        </w:rPr>
        <w:t xml:space="preserve"> using Seurat </w:t>
      </w:r>
      <w:proofErr w:type="spellStart"/>
      <w:r w:rsidR="004C7EF3" w:rsidRPr="004C7EF3">
        <w:rPr>
          <w:rFonts w:ascii="Courier" w:eastAsia="Arial" w:hAnsi="Courier" w:cs="Arial"/>
          <w:sz w:val="22"/>
          <w:szCs w:val="22"/>
        </w:rPr>
        <w:t>ValidateClusters</w:t>
      </w:r>
      <w:proofErr w:type="spellEnd"/>
      <w:r w:rsidR="004C7EF3">
        <w:rPr>
          <w:rFonts w:ascii="Arial" w:eastAsia="Arial" w:hAnsi="Arial" w:cs="Arial"/>
          <w:sz w:val="22"/>
          <w:szCs w:val="22"/>
        </w:rPr>
        <w:t xml:space="preserve"> procedure. </w:t>
      </w:r>
      <w:proofErr w:type="spellStart"/>
      <w:r w:rsidR="004C7EF3" w:rsidRPr="001F416E">
        <w:rPr>
          <w:rFonts w:ascii="Courier" w:eastAsia="Arial" w:hAnsi="Courier" w:cs="Arial"/>
          <w:sz w:val="22"/>
          <w:szCs w:val="22"/>
        </w:rPr>
        <w:t>ValidateClusters</w:t>
      </w:r>
      <w:proofErr w:type="spellEnd"/>
      <w:r w:rsidR="004C7EF3">
        <w:rPr>
          <w:rFonts w:ascii="Arial" w:eastAsia="Arial" w:hAnsi="Arial" w:cs="Arial"/>
          <w:sz w:val="22"/>
          <w:szCs w:val="22"/>
        </w:rPr>
        <w:t xml:space="preserve"> test</w:t>
      </w:r>
      <w:r w:rsidR="007E0C22">
        <w:rPr>
          <w:rFonts w:ascii="Arial" w:eastAsia="Arial" w:hAnsi="Arial" w:cs="Arial"/>
          <w:sz w:val="22"/>
          <w:szCs w:val="22"/>
        </w:rPr>
        <w:t>s</w:t>
      </w:r>
      <w:r w:rsidR="004C7EF3">
        <w:rPr>
          <w:rFonts w:ascii="Arial" w:eastAsia="Arial" w:hAnsi="Arial" w:cs="Arial"/>
          <w:sz w:val="22"/>
          <w:szCs w:val="22"/>
        </w:rPr>
        <w:t xml:space="preserve"> all pairs of clusters and uses </w:t>
      </w:r>
      <w:r>
        <w:rPr>
          <w:rFonts w:ascii="Arial" w:eastAsia="Arial" w:hAnsi="Arial" w:cs="Arial"/>
          <w:sz w:val="22"/>
          <w:szCs w:val="22"/>
        </w:rPr>
        <w:t>a modification of support vector machine classifier</w:t>
      </w:r>
      <w:r w:rsidR="004C7EF3">
        <w:rPr>
          <w:rFonts w:ascii="Arial" w:eastAsia="Arial" w:hAnsi="Arial" w:cs="Arial"/>
          <w:sz w:val="22"/>
          <w:szCs w:val="22"/>
        </w:rPr>
        <w:t xml:space="preserve"> algorithm to identify if the pair of clusters have the same top marker genes. We performed validation in the principle component space and used the following parameters: </w:t>
      </w:r>
      <w:r w:rsidR="00CD6BC1">
        <w:rPr>
          <w:rFonts w:ascii="Arial" w:eastAsia="Arial" w:hAnsi="Arial" w:cs="Arial"/>
          <w:sz w:val="22"/>
          <w:szCs w:val="22"/>
        </w:rPr>
        <w:t xml:space="preserve">number of principal components = 8, </w:t>
      </w:r>
      <w:proofErr w:type="spellStart"/>
      <w:proofErr w:type="gramStart"/>
      <w:r w:rsidR="00CD6BC1">
        <w:rPr>
          <w:rFonts w:ascii="Arial" w:eastAsia="Arial" w:hAnsi="Arial" w:cs="Arial"/>
          <w:sz w:val="22"/>
          <w:szCs w:val="22"/>
        </w:rPr>
        <w:t>min.connectivity</w:t>
      </w:r>
      <w:proofErr w:type="spellEnd"/>
      <w:proofErr w:type="gramEnd"/>
      <w:r w:rsidR="00CD6BC1">
        <w:rPr>
          <w:rFonts w:ascii="Arial" w:eastAsia="Arial" w:hAnsi="Arial" w:cs="Arial"/>
          <w:sz w:val="22"/>
          <w:szCs w:val="22"/>
        </w:rPr>
        <w:t xml:space="preserve"> = 0.005, </w:t>
      </w:r>
      <w:proofErr w:type="spellStart"/>
      <w:r w:rsidR="00D81FCE">
        <w:rPr>
          <w:rFonts w:ascii="Arial" w:eastAsia="Arial" w:hAnsi="Arial" w:cs="Arial"/>
          <w:sz w:val="22"/>
          <w:szCs w:val="22"/>
        </w:rPr>
        <w:t>top.genes</w:t>
      </w:r>
      <w:proofErr w:type="spellEnd"/>
      <w:r w:rsidR="00D81FCE">
        <w:rPr>
          <w:rFonts w:ascii="Arial" w:eastAsia="Arial" w:hAnsi="Arial" w:cs="Arial"/>
          <w:sz w:val="22"/>
          <w:szCs w:val="22"/>
        </w:rPr>
        <w:t xml:space="preserve"> = 4. </w:t>
      </w:r>
      <w:proofErr w:type="spellStart"/>
      <w:r w:rsidRPr="001F416E">
        <w:rPr>
          <w:rFonts w:ascii="Courier" w:eastAsia="Arial" w:hAnsi="Courier" w:cs="Arial"/>
          <w:sz w:val="22"/>
          <w:szCs w:val="22"/>
        </w:rPr>
        <w:t>ValideateClusters</w:t>
      </w:r>
      <w:proofErr w:type="spellEnd"/>
      <w:r>
        <w:rPr>
          <w:rFonts w:ascii="Arial" w:eastAsia="Arial" w:hAnsi="Arial" w:cs="Arial"/>
          <w:sz w:val="22"/>
          <w:szCs w:val="22"/>
        </w:rPr>
        <w:t xml:space="preserve"> is a greedy procedure; t</w:t>
      </w:r>
      <w:r w:rsidR="00D81FCE">
        <w:rPr>
          <w:rFonts w:ascii="Arial" w:eastAsia="Arial" w:hAnsi="Arial" w:cs="Arial"/>
          <w:sz w:val="22"/>
          <w:szCs w:val="22"/>
        </w:rPr>
        <w:t xml:space="preserve">o avoid dependence on </w:t>
      </w:r>
      <w:r>
        <w:rPr>
          <w:rFonts w:ascii="Arial" w:eastAsia="Arial" w:hAnsi="Arial" w:cs="Arial"/>
          <w:sz w:val="22"/>
          <w:szCs w:val="22"/>
        </w:rPr>
        <w:t xml:space="preserve">the order of </w:t>
      </w:r>
      <w:r w:rsidR="00D81FCE">
        <w:rPr>
          <w:rFonts w:ascii="Arial" w:eastAsia="Arial" w:hAnsi="Arial" w:cs="Arial"/>
          <w:sz w:val="22"/>
          <w:szCs w:val="22"/>
        </w:rPr>
        <w:t xml:space="preserve">randomly selected pairs we </w:t>
      </w:r>
      <w:r w:rsidR="00952D8C">
        <w:rPr>
          <w:rFonts w:ascii="Arial" w:eastAsia="Arial" w:hAnsi="Arial" w:cs="Arial"/>
          <w:sz w:val="22"/>
          <w:szCs w:val="22"/>
        </w:rPr>
        <w:t xml:space="preserve">repeated </w:t>
      </w:r>
      <w:r w:rsidR="007E0C22">
        <w:rPr>
          <w:rFonts w:ascii="Arial" w:eastAsia="Arial" w:hAnsi="Arial" w:cs="Arial"/>
          <w:sz w:val="22"/>
          <w:szCs w:val="22"/>
        </w:rPr>
        <w:t xml:space="preserve">the </w:t>
      </w:r>
      <w:r w:rsidR="00952D8C">
        <w:rPr>
          <w:rFonts w:ascii="Arial" w:eastAsia="Arial" w:hAnsi="Arial" w:cs="Arial"/>
          <w:sz w:val="22"/>
          <w:szCs w:val="22"/>
        </w:rPr>
        <w:t xml:space="preserve">cluster merging procedure </w:t>
      </w:r>
      <w:r w:rsidR="00D81FCE">
        <w:rPr>
          <w:rFonts w:ascii="Arial" w:eastAsia="Arial" w:hAnsi="Arial" w:cs="Arial"/>
          <w:sz w:val="22"/>
          <w:szCs w:val="22"/>
        </w:rPr>
        <w:t>increas</w:t>
      </w:r>
      <w:r w:rsidR="00952D8C">
        <w:rPr>
          <w:rFonts w:ascii="Arial" w:eastAsia="Arial" w:hAnsi="Arial" w:cs="Arial"/>
          <w:sz w:val="22"/>
          <w:szCs w:val="22"/>
        </w:rPr>
        <w:t>ing</w:t>
      </w:r>
      <w:r w:rsidR="00D81FCE">
        <w:rPr>
          <w:rFonts w:ascii="Arial" w:eastAsia="Arial" w:hAnsi="Arial" w:cs="Arial"/>
          <w:sz w:val="22"/>
          <w:szCs w:val="22"/>
        </w:rPr>
        <w:t xml:space="preserve"> the </w:t>
      </w:r>
      <w:r w:rsidR="00343B0A">
        <w:rPr>
          <w:rFonts w:ascii="Arial" w:eastAsia="Arial" w:hAnsi="Arial" w:cs="Arial"/>
          <w:sz w:val="22"/>
          <w:szCs w:val="22"/>
        </w:rPr>
        <w:t xml:space="preserve">accuracy cutoff threshold </w:t>
      </w:r>
      <w:r>
        <w:rPr>
          <w:rFonts w:ascii="Arial" w:eastAsia="Arial" w:hAnsi="Arial" w:cs="Arial"/>
          <w:sz w:val="22"/>
          <w:szCs w:val="22"/>
        </w:rPr>
        <w:t xml:space="preserve">stepwise </w:t>
      </w:r>
      <w:r w:rsidR="00952D8C">
        <w:rPr>
          <w:rFonts w:ascii="Arial" w:eastAsia="Arial" w:hAnsi="Arial" w:cs="Arial"/>
          <w:sz w:val="22"/>
          <w:szCs w:val="22"/>
        </w:rPr>
        <w:t xml:space="preserve">from 0.75 by 0.01 until the control clusters </w:t>
      </w:r>
      <w:r>
        <w:rPr>
          <w:rFonts w:ascii="Arial" w:eastAsia="Arial" w:hAnsi="Arial" w:cs="Arial"/>
          <w:sz w:val="22"/>
          <w:szCs w:val="22"/>
        </w:rPr>
        <w:t xml:space="preserve">(those </w:t>
      </w:r>
      <w:r w:rsidR="00952D8C">
        <w:rPr>
          <w:rFonts w:ascii="Arial" w:eastAsia="Arial" w:hAnsi="Arial" w:cs="Arial"/>
          <w:sz w:val="22"/>
          <w:szCs w:val="22"/>
        </w:rPr>
        <w:t>melanocytes or iridophores</w:t>
      </w:r>
      <w:r>
        <w:rPr>
          <w:rFonts w:ascii="Arial" w:eastAsia="Arial" w:hAnsi="Arial" w:cs="Arial"/>
          <w:sz w:val="22"/>
          <w:szCs w:val="22"/>
        </w:rPr>
        <w:t>)</w:t>
      </w:r>
      <w:r w:rsidR="00952D8C">
        <w:rPr>
          <w:rFonts w:ascii="Arial" w:eastAsia="Arial" w:hAnsi="Arial" w:cs="Arial"/>
          <w:sz w:val="22"/>
          <w:szCs w:val="22"/>
        </w:rPr>
        <w:t xml:space="preserve"> start to merge with other clusters. </w:t>
      </w:r>
      <w:r>
        <w:rPr>
          <w:rFonts w:ascii="Arial" w:eastAsia="Arial" w:hAnsi="Arial" w:cs="Arial"/>
          <w:sz w:val="22"/>
          <w:szCs w:val="22"/>
        </w:rPr>
        <w:t xml:space="preserve">The first </w:t>
      </w:r>
      <w:r w:rsidR="00952D8C">
        <w:rPr>
          <w:rFonts w:ascii="Arial" w:eastAsia="Arial" w:hAnsi="Arial" w:cs="Arial"/>
          <w:sz w:val="22"/>
          <w:szCs w:val="22"/>
        </w:rPr>
        <w:t xml:space="preserve">merging occurred at 0.92 with iridophores merging to xanthophores, and as a result we obtained 7 validated clusters. </w:t>
      </w:r>
    </w:p>
    <w:p w14:paraId="6E098DDD" w14:textId="77777777" w:rsidR="00BB05A5" w:rsidRDefault="00BB05A5" w:rsidP="00BB05A5">
      <w:pPr>
        <w:keepNext/>
        <w:spacing w:line="360" w:lineRule="auto"/>
        <w:jc w:val="both"/>
      </w:pPr>
      <w:r>
        <w:rPr>
          <w:rFonts w:ascii="Arial" w:eastAsia="Arial" w:hAnsi="Arial" w:cs="Arial"/>
          <w:noProof/>
          <w:sz w:val="22"/>
          <w:szCs w:val="22"/>
        </w:rPr>
        <w:drawing>
          <wp:inline distT="0" distB="0" distL="0" distR="0" wp14:anchorId="0F09EB7A" wp14:editId="28F7BA33">
            <wp:extent cx="5755208" cy="31972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arseGrainDotPlot.png"/>
                    <pic:cNvPicPr/>
                  </pic:nvPicPr>
                  <pic:blipFill>
                    <a:blip r:embed="rId8">
                      <a:extLst>
                        <a:ext uri="{28A0092B-C50C-407E-A947-70E740481C1C}">
                          <a14:useLocalDpi xmlns:a14="http://schemas.microsoft.com/office/drawing/2010/main" val="0"/>
                        </a:ext>
                      </a:extLst>
                    </a:blip>
                    <a:stretch>
                      <a:fillRect/>
                    </a:stretch>
                  </pic:blipFill>
                  <pic:spPr>
                    <a:xfrm>
                      <a:off x="0" y="0"/>
                      <a:ext cx="5755208" cy="3197225"/>
                    </a:xfrm>
                    <a:prstGeom prst="rect">
                      <a:avLst/>
                    </a:prstGeom>
                  </pic:spPr>
                </pic:pic>
              </a:graphicData>
            </a:graphic>
          </wp:inline>
        </w:drawing>
      </w:r>
    </w:p>
    <w:p w14:paraId="2113CA2A" w14:textId="4A0B503C" w:rsidR="00BB05A5" w:rsidDel="007F0D3F" w:rsidRDefault="00BB05A5" w:rsidP="007F0D3F">
      <w:pPr>
        <w:pStyle w:val="Caption"/>
        <w:rPr>
          <w:del w:id="24" w:author="Vsevolod Makeev" w:date="2021-06-16T11:04:00Z"/>
          <w:rFonts w:ascii="Arial" w:eastAsia="Arial" w:hAnsi="Arial" w:cs="Arial"/>
          <w:sz w:val="22"/>
          <w:szCs w:val="22"/>
        </w:rPr>
        <w:pPrChange w:id="25" w:author="Vsevolod Makeev" w:date="2021-06-16T11:05:00Z">
          <w:pPr>
            <w:pStyle w:val="Caption"/>
            <w:jc w:val="both"/>
          </w:pPr>
        </w:pPrChange>
      </w:pPr>
      <w:r>
        <w:t xml:space="preserve">Supplementary Figure </w:t>
      </w:r>
      <w:r>
        <w:fldChar w:fldCharType="begin"/>
      </w:r>
      <w:r>
        <w:instrText xml:space="preserve"> SEQ Figure \* ARABIC </w:instrText>
      </w:r>
      <w:r>
        <w:fldChar w:fldCharType="separate"/>
      </w:r>
      <w:r w:rsidR="00C90FB5">
        <w:rPr>
          <w:noProof/>
        </w:rPr>
        <w:t>3</w:t>
      </w:r>
      <w:r>
        <w:fldChar w:fldCharType="end"/>
      </w:r>
      <w:r>
        <w:t>. Probe count profiles of genes, expressed in the coarse grain clustering.</w:t>
      </w:r>
      <w:ins w:id="26" w:author="Vsevolod Makeev" w:date="2021-06-16T10:47:00Z">
        <w:r w:rsidR="00315522">
          <w:t xml:space="preserve"> </w:t>
        </w:r>
      </w:ins>
      <w:r>
        <w:t xml:space="preserve"> </w:t>
      </w:r>
      <w:ins w:id="27" w:author="Vsevolod Makeev" w:date="2021-06-16T11:04:00Z">
        <w:r w:rsidR="007F0D3F">
          <w:rPr>
            <w:i w:val="0"/>
          </w:rPr>
          <w:t>Cluster labels (</w:t>
        </w:r>
        <w:r w:rsidR="007F0D3F" w:rsidRPr="00B5092C">
          <w:t>M</w:t>
        </w:r>
        <w:r w:rsidR="007F0D3F">
          <w:rPr>
            <w:i w:val="0"/>
          </w:rPr>
          <w:t>) melanocytes; (</w:t>
        </w:r>
        <w:r w:rsidR="007F0D3F" w:rsidRPr="00B5092C">
          <w:t>I</w:t>
        </w:r>
        <w:r w:rsidR="007F0D3F">
          <w:rPr>
            <w:i w:val="0"/>
          </w:rPr>
          <w:t>) iridophores; (</w:t>
        </w:r>
        <w:r w:rsidR="007F0D3F" w:rsidRPr="00B5092C">
          <w:t>X</w:t>
        </w:r>
        <w:r w:rsidR="007F0D3F">
          <w:rPr>
            <w:i w:val="0"/>
          </w:rPr>
          <w:t>) xanthophores; (</w:t>
        </w:r>
        <w:proofErr w:type="spellStart"/>
        <w:r w:rsidR="007F0D3F" w:rsidRPr="00B5092C">
          <w:t>ltHMP</w:t>
        </w:r>
        <w:proofErr w:type="spellEnd"/>
        <w:r w:rsidR="007F0D3F">
          <w:rPr>
            <w:i w:val="0"/>
          </w:rPr>
          <w:t>) late highly multipotent progenitors; (</w:t>
        </w:r>
        <w:proofErr w:type="spellStart"/>
        <w:r w:rsidR="007F0D3F" w:rsidRPr="00B5092C">
          <w:t>eHMP</w:t>
        </w:r>
        <w:proofErr w:type="spellEnd"/>
        <w:r w:rsidR="007F0D3F">
          <w:rPr>
            <w:i w:val="0"/>
          </w:rPr>
          <w:t>) early highly multipotent progenitors. Clusters labeled with numbers are difficult for interpretation due to inadequate number of markers in the panel.</w:t>
        </w:r>
      </w:ins>
      <w:ins w:id="28" w:author="Vsevolod Makeev" w:date="2021-06-16T11:05:00Z">
        <w:r w:rsidR="007F0D3F">
          <w:rPr>
            <w:i w:val="0"/>
          </w:rPr>
          <w:t xml:space="preserve"> </w:t>
        </w:r>
      </w:ins>
    </w:p>
    <w:p w14:paraId="77EA08D8" w14:textId="0417F930" w:rsidR="005126F2" w:rsidRPr="005126F2" w:rsidRDefault="0056415A" w:rsidP="007F0D3F">
      <w:pPr>
        <w:pStyle w:val="Caption"/>
        <w:rPr>
          <w:i w:val="0"/>
        </w:rPr>
        <w:pPrChange w:id="29" w:author="Vsevolod Makeev" w:date="2021-06-16T11:05:00Z">
          <w:pPr>
            <w:pStyle w:val="Caption"/>
            <w:spacing w:line="360" w:lineRule="auto"/>
          </w:pPr>
        </w:pPrChange>
      </w:pPr>
      <w:del w:id="30" w:author="Vsevolod Makeev" w:date="2021-06-16T11:04:00Z">
        <w:r w:rsidDel="007F0D3F">
          <w:br/>
        </w:r>
      </w:del>
      <w:r>
        <w:rPr>
          <w:rFonts w:ascii="Arial" w:eastAsia="Arial" w:hAnsi="Arial" w:cs="Arial"/>
          <w:noProof/>
          <w:sz w:val="22"/>
          <w:szCs w:val="22"/>
        </w:rPr>
        <w:drawing>
          <wp:inline distT="0" distB="0" distL="0" distR="0" wp14:anchorId="707960FD" wp14:editId="40D84CF7">
            <wp:extent cx="5508000" cy="2142000"/>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alClusterDotPlot.png"/>
                    <pic:cNvPicPr/>
                  </pic:nvPicPr>
                  <pic:blipFill>
                    <a:blip r:embed="rId9">
                      <a:extLst>
                        <a:ext uri="{28A0092B-C50C-407E-A947-70E740481C1C}">
                          <a14:useLocalDpi xmlns:a14="http://schemas.microsoft.com/office/drawing/2010/main" val="0"/>
                        </a:ext>
                      </a:extLst>
                    </a:blip>
                    <a:stretch>
                      <a:fillRect/>
                    </a:stretch>
                  </pic:blipFill>
                  <pic:spPr>
                    <a:xfrm>
                      <a:off x="0" y="0"/>
                      <a:ext cx="5508000" cy="2142000"/>
                    </a:xfrm>
                    <a:prstGeom prst="rect">
                      <a:avLst/>
                    </a:prstGeom>
                  </pic:spPr>
                </pic:pic>
              </a:graphicData>
            </a:graphic>
          </wp:inline>
        </w:drawing>
      </w:r>
      <w:r>
        <w:br/>
      </w:r>
      <w:r w:rsidR="005126F2">
        <w:t xml:space="preserve">Supplementary Figure </w:t>
      </w:r>
      <w:r w:rsidR="005126F2">
        <w:fldChar w:fldCharType="begin"/>
      </w:r>
      <w:r w:rsidR="005126F2">
        <w:instrText xml:space="preserve"> SEQ Figure \* ARABIC </w:instrText>
      </w:r>
      <w:r w:rsidR="005126F2">
        <w:fldChar w:fldCharType="separate"/>
      </w:r>
      <w:r w:rsidR="00C90FB5">
        <w:rPr>
          <w:noProof/>
        </w:rPr>
        <w:t>4</w:t>
      </w:r>
      <w:r w:rsidR="005126F2">
        <w:fldChar w:fldCharType="end"/>
      </w:r>
      <w:r w:rsidR="005126F2">
        <w:t>.</w:t>
      </w:r>
      <w:r w:rsidR="005126F2">
        <w:rPr>
          <w:i w:val="0"/>
        </w:rPr>
        <w:t xml:space="preserve">. </w:t>
      </w:r>
      <w:r w:rsidR="00A46C8D">
        <w:rPr>
          <w:i w:val="0"/>
        </w:rPr>
        <w:t xml:space="preserve">The </w:t>
      </w:r>
      <w:proofErr w:type="spellStart"/>
      <w:r w:rsidR="00A46C8D">
        <w:rPr>
          <w:i w:val="0"/>
        </w:rPr>
        <w:t>d</w:t>
      </w:r>
      <w:r w:rsidR="005126F2">
        <w:rPr>
          <w:i w:val="0"/>
        </w:rPr>
        <w:t>otplot</w:t>
      </w:r>
      <w:proofErr w:type="spellEnd"/>
      <w:r w:rsidR="005126F2">
        <w:rPr>
          <w:i w:val="0"/>
        </w:rPr>
        <w:t xml:space="preserve"> of </w:t>
      </w:r>
      <w:r w:rsidR="00A46C8D">
        <w:rPr>
          <w:i w:val="0"/>
        </w:rPr>
        <w:t xml:space="preserve">probe count profiles </w:t>
      </w:r>
      <w:r>
        <w:rPr>
          <w:i w:val="0"/>
        </w:rPr>
        <w:t xml:space="preserve">of the </w:t>
      </w:r>
      <w:r w:rsidR="005126F2">
        <w:rPr>
          <w:i w:val="0"/>
        </w:rPr>
        <w:t>optimal clustering</w:t>
      </w:r>
      <w:r>
        <w:rPr>
          <w:i w:val="0"/>
        </w:rPr>
        <w:t xml:space="preserve"> after cluster validation and merging of </w:t>
      </w:r>
      <w:r w:rsidR="005126F2">
        <w:rPr>
          <w:i w:val="0"/>
        </w:rPr>
        <w:t xml:space="preserve">clusters with similar </w:t>
      </w:r>
      <w:r w:rsidR="00A46C8D">
        <w:rPr>
          <w:i w:val="0"/>
        </w:rPr>
        <w:t>counts</w:t>
      </w:r>
      <w:r w:rsidR="005126F2">
        <w:rPr>
          <w:i w:val="0"/>
        </w:rPr>
        <w:t xml:space="preserve"> of 4 top genes in each of </w:t>
      </w:r>
      <w:r>
        <w:rPr>
          <w:i w:val="0"/>
        </w:rPr>
        <w:t xml:space="preserve">the </w:t>
      </w:r>
      <w:r w:rsidR="005126F2">
        <w:rPr>
          <w:i w:val="0"/>
        </w:rPr>
        <w:t xml:space="preserve">8 </w:t>
      </w:r>
      <w:r w:rsidR="000F379A">
        <w:rPr>
          <w:i w:val="0"/>
        </w:rPr>
        <w:t xml:space="preserve">top </w:t>
      </w:r>
      <w:r w:rsidR="005126F2">
        <w:rPr>
          <w:i w:val="0"/>
        </w:rPr>
        <w:t xml:space="preserve">principle components. </w:t>
      </w:r>
      <w:ins w:id="31" w:author="Vsevolod Makeev" w:date="2021-06-16T11:06:00Z">
        <w:r w:rsidR="007F0D3F">
          <w:rPr>
            <w:i w:val="0"/>
          </w:rPr>
          <w:t>Cluster labels (</w:t>
        </w:r>
        <w:r w:rsidR="007F0D3F" w:rsidRPr="00B5092C">
          <w:t>M</w:t>
        </w:r>
        <w:r w:rsidR="007F0D3F">
          <w:rPr>
            <w:i w:val="0"/>
          </w:rPr>
          <w:t>) melanocytes; (</w:t>
        </w:r>
        <w:r w:rsidR="007F0D3F" w:rsidRPr="00B5092C">
          <w:t>I</w:t>
        </w:r>
        <w:r w:rsidR="007F0D3F">
          <w:rPr>
            <w:i w:val="0"/>
          </w:rPr>
          <w:t>) iridophores; (</w:t>
        </w:r>
        <w:r w:rsidR="007F0D3F" w:rsidRPr="00B5092C">
          <w:t>X</w:t>
        </w:r>
        <w:r w:rsidR="007F0D3F">
          <w:rPr>
            <w:i w:val="0"/>
          </w:rPr>
          <w:t>) xanthophores; (</w:t>
        </w:r>
        <w:proofErr w:type="spellStart"/>
        <w:r w:rsidR="007F0D3F" w:rsidRPr="00B5092C">
          <w:t>ltHMP</w:t>
        </w:r>
        <w:proofErr w:type="spellEnd"/>
        <w:r w:rsidR="007F0D3F">
          <w:rPr>
            <w:i w:val="0"/>
          </w:rPr>
          <w:t>) late highly multipotent progenitors; (</w:t>
        </w:r>
        <w:proofErr w:type="spellStart"/>
        <w:r w:rsidR="007F0D3F" w:rsidRPr="00B5092C">
          <w:t>eHMP</w:t>
        </w:r>
        <w:proofErr w:type="spellEnd"/>
        <w:r w:rsidR="007F0D3F">
          <w:rPr>
            <w:i w:val="0"/>
          </w:rPr>
          <w:t xml:space="preserve">) early highly multipotent progenitors. Clusters labeled with numbers are difficult for interpretation due to inadequate number of markers in the panel. </w:t>
        </w:r>
      </w:ins>
      <w:ins w:id="32" w:author="Vsevolod Makeev" w:date="2021-06-16T11:03:00Z">
        <w:r w:rsidR="007F0D3F">
          <w:rPr>
            <w:i w:val="0"/>
          </w:rPr>
          <w:t>Clusters</w:t>
        </w:r>
      </w:ins>
      <w:ins w:id="33" w:author="Vsevolod Makeev" w:date="2021-06-16T11:02:00Z">
        <w:r w:rsidR="007F0D3F">
          <w:rPr>
            <w:i w:val="0"/>
          </w:rPr>
          <w:t xml:space="preserve"> are renumbered after clus</w:t>
        </w:r>
      </w:ins>
      <w:ins w:id="34" w:author="Vsevolod Makeev" w:date="2021-06-16T11:03:00Z">
        <w:r w:rsidR="007F0D3F">
          <w:rPr>
            <w:i w:val="0"/>
          </w:rPr>
          <w:t xml:space="preserve">ter validation, thus clusters 4 and 7 are different from those in Supplementary Figure 3. </w:t>
        </w:r>
      </w:ins>
      <w:ins w:id="35" w:author="Vsevolod Makeev" w:date="2021-06-16T11:06:00Z">
        <w:r w:rsidR="007F0D3F">
          <w:rPr>
            <w:i w:val="0"/>
          </w:rPr>
          <w:t xml:space="preserve">During validation clusters </w:t>
        </w:r>
        <w:r w:rsidR="007F0D3F">
          <w:t xml:space="preserve">9 and 10 </w:t>
        </w:r>
        <w:r w:rsidR="007F0D3F">
          <w:t xml:space="preserve">from Supplementary </w:t>
        </w:r>
      </w:ins>
      <w:ins w:id="36" w:author="Vsevolod Makeev" w:date="2021-06-16T11:07:00Z">
        <w:r w:rsidR="007F0D3F">
          <w:t>F</w:t>
        </w:r>
      </w:ins>
      <w:ins w:id="37" w:author="Vsevolod Makeev" w:date="2021-06-16T11:06:00Z">
        <w:r w:rsidR="007F0D3F">
          <w:t xml:space="preserve">igure 3 </w:t>
        </w:r>
        <w:r w:rsidR="007F0D3F">
          <w:t>merge together</w:t>
        </w:r>
      </w:ins>
      <w:ins w:id="38" w:author="Vsevolod Makeev" w:date="2021-06-16T11:07:00Z">
        <w:r w:rsidR="007F0D3F">
          <w:t xml:space="preserve"> into cluster 7</w:t>
        </w:r>
      </w:ins>
      <w:ins w:id="39" w:author="Vsevolod Makeev" w:date="2021-06-16T11:08:00Z">
        <w:r w:rsidR="00E45309">
          <w:t xml:space="preserve"> in this Figure</w:t>
        </w:r>
      </w:ins>
      <w:ins w:id="40" w:author="Vsevolod Makeev" w:date="2021-06-16T11:07:00Z">
        <w:r w:rsidR="007F0D3F">
          <w:t xml:space="preserve">, </w:t>
        </w:r>
      </w:ins>
      <w:ins w:id="41" w:author="Vsevolod Makeev" w:date="2021-06-16T11:06:00Z">
        <w:r w:rsidR="007F0D3F">
          <w:t xml:space="preserve">cluster </w:t>
        </w:r>
      </w:ins>
      <w:ins w:id="42" w:author="Vsevolod Makeev" w:date="2021-06-16T11:07:00Z">
        <w:r w:rsidR="00E45309">
          <w:t xml:space="preserve">7 </w:t>
        </w:r>
        <w:r w:rsidR="007F0D3F">
          <w:t xml:space="preserve">from SF3 </w:t>
        </w:r>
        <w:r w:rsidR="00E45309">
          <w:t>merg</w:t>
        </w:r>
      </w:ins>
      <w:ins w:id="43" w:author="Vsevolod Makeev" w:date="2021-06-16T11:08:00Z">
        <w:r w:rsidR="00E45309">
          <w:t xml:space="preserve">es </w:t>
        </w:r>
      </w:ins>
      <w:ins w:id="44" w:author="Vsevolod Makeev" w:date="2021-06-16T11:06:00Z">
        <w:r w:rsidR="007F0D3F">
          <w:t xml:space="preserve">with </w:t>
        </w:r>
        <w:proofErr w:type="spellStart"/>
        <w:r w:rsidR="007F0D3F">
          <w:t>ltHMPs</w:t>
        </w:r>
        <w:proofErr w:type="spellEnd"/>
        <w:r w:rsidR="007F0D3F">
          <w:t xml:space="preserve">, cluster 6 </w:t>
        </w:r>
      </w:ins>
      <w:ins w:id="45" w:author="Vsevolod Makeev" w:date="2021-06-16T11:07:00Z">
        <w:r w:rsidR="00E45309">
          <w:t xml:space="preserve">from SF3 </w:t>
        </w:r>
      </w:ins>
      <w:ins w:id="46" w:author="Vsevolod Makeev" w:date="2021-06-16T11:06:00Z">
        <w:r w:rsidR="007F0D3F">
          <w:t xml:space="preserve">merges with </w:t>
        </w:r>
        <w:proofErr w:type="spellStart"/>
        <w:r w:rsidR="007F0D3F">
          <w:t>eHMPs</w:t>
        </w:r>
        <w:proofErr w:type="spellEnd"/>
        <w:r w:rsidR="007F0D3F">
          <w:t>,</w:t>
        </w:r>
      </w:ins>
    </w:p>
    <w:p w14:paraId="406DDD35" w14:textId="113FA538" w:rsidR="00B5092C" w:rsidRDefault="00B5092C" w:rsidP="00A46C8D">
      <w:pPr>
        <w:spacing w:line="360" w:lineRule="auto"/>
        <w:jc w:val="both"/>
        <w:rPr>
          <w:rFonts w:ascii="Arial" w:eastAsia="Arial" w:hAnsi="Arial" w:cs="Arial"/>
          <w:sz w:val="22"/>
          <w:szCs w:val="22"/>
        </w:rPr>
      </w:pPr>
      <w:r>
        <w:rPr>
          <w:rFonts w:ascii="Arial" w:eastAsia="Arial" w:hAnsi="Arial" w:cs="Arial"/>
          <w:sz w:val="22"/>
          <w:szCs w:val="22"/>
        </w:rPr>
        <w:t xml:space="preserve">We used </w:t>
      </w:r>
      <w:proofErr w:type="spellStart"/>
      <w:r w:rsidRPr="00B5092C">
        <w:rPr>
          <w:rFonts w:ascii="Courier" w:eastAsia="Arial" w:hAnsi="Courier" w:cs="Arial"/>
          <w:sz w:val="22"/>
          <w:szCs w:val="22"/>
        </w:rPr>
        <w:t>BuildClusterTree</w:t>
      </w:r>
      <w:proofErr w:type="spellEnd"/>
      <w:r>
        <w:rPr>
          <w:rFonts w:ascii="Arial" w:eastAsia="Arial" w:hAnsi="Arial" w:cs="Arial"/>
          <w:sz w:val="22"/>
          <w:szCs w:val="22"/>
        </w:rPr>
        <w:t xml:space="preserve"> tool of Seurat to construct a tree of the validated clusters. The tree is represented in Supplementary Figure 5. </w:t>
      </w:r>
    </w:p>
    <w:p w14:paraId="428F20E0" w14:textId="77777777" w:rsidR="00B5092C" w:rsidRDefault="00B5092C" w:rsidP="00B5092C">
      <w:pPr>
        <w:keepNext/>
        <w:spacing w:line="360" w:lineRule="auto"/>
        <w:jc w:val="center"/>
      </w:pPr>
      <w:r>
        <w:rPr>
          <w:rFonts w:ascii="Arial" w:eastAsia="Arial" w:hAnsi="Arial" w:cs="Arial"/>
          <w:noProof/>
          <w:sz w:val="22"/>
          <w:szCs w:val="22"/>
        </w:rPr>
        <w:drawing>
          <wp:inline distT="0" distB="0" distL="0" distR="0" wp14:anchorId="30B945A2" wp14:editId="11E22B78">
            <wp:extent cx="3643200" cy="364320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alidatedCombinedClusterTree.png"/>
                    <pic:cNvPicPr/>
                  </pic:nvPicPr>
                  <pic:blipFill>
                    <a:blip r:embed="rId10">
                      <a:extLst>
                        <a:ext uri="{28A0092B-C50C-407E-A947-70E740481C1C}">
                          <a14:useLocalDpi xmlns:a14="http://schemas.microsoft.com/office/drawing/2010/main" val="0"/>
                        </a:ext>
                      </a:extLst>
                    </a:blip>
                    <a:stretch>
                      <a:fillRect/>
                    </a:stretch>
                  </pic:blipFill>
                  <pic:spPr>
                    <a:xfrm>
                      <a:off x="0" y="0"/>
                      <a:ext cx="3643200" cy="3643200"/>
                    </a:xfrm>
                    <a:prstGeom prst="rect">
                      <a:avLst/>
                    </a:prstGeom>
                  </pic:spPr>
                </pic:pic>
              </a:graphicData>
            </a:graphic>
          </wp:inline>
        </w:drawing>
      </w:r>
    </w:p>
    <w:p w14:paraId="51B21242" w14:textId="2B6E1F39" w:rsidR="00B5092C" w:rsidRPr="00B5092C" w:rsidRDefault="00B5092C" w:rsidP="00B5092C">
      <w:pPr>
        <w:pStyle w:val="Caption"/>
        <w:rPr>
          <w:rFonts w:ascii="Arial" w:eastAsia="Arial" w:hAnsi="Arial" w:cs="Arial"/>
          <w:i w:val="0"/>
          <w:sz w:val="22"/>
          <w:szCs w:val="22"/>
        </w:rPr>
      </w:pPr>
      <w:r>
        <w:t xml:space="preserve">Supplementary Figure </w:t>
      </w:r>
      <w:r>
        <w:fldChar w:fldCharType="begin"/>
      </w:r>
      <w:r>
        <w:instrText xml:space="preserve"> SEQ Figure \* ARABIC </w:instrText>
      </w:r>
      <w:r>
        <w:fldChar w:fldCharType="separate"/>
      </w:r>
      <w:r w:rsidR="00C90FB5">
        <w:rPr>
          <w:noProof/>
        </w:rPr>
        <w:t>5</w:t>
      </w:r>
      <w:r>
        <w:fldChar w:fldCharType="end"/>
      </w:r>
      <w:r>
        <w:t xml:space="preserve">. </w:t>
      </w:r>
      <w:r>
        <w:rPr>
          <w:i w:val="0"/>
        </w:rPr>
        <w:t xml:space="preserve">Similarity tree of validated clusters of cells profiled with </w:t>
      </w:r>
      <w:proofErr w:type="spellStart"/>
      <w:r>
        <w:rPr>
          <w:i w:val="0"/>
        </w:rPr>
        <w:t>Nanostring</w:t>
      </w:r>
      <w:proofErr w:type="spellEnd"/>
      <w:r>
        <w:rPr>
          <w:i w:val="0"/>
        </w:rPr>
        <w:t xml:space="preserve"> panel of 42 genes. Cluster labels (</w:t>
      </w:r>
      <w:r w:rsidRPr="00B5092C">
        <w:t>M</w:t>
      </w:r>
      <w:r>
        <w:rPr>
          <w:i w:val="0"/>
        </w:rPr>
        <w:t>) melanocytes; (</w:t>
      </w:r>
      <w:r w:rsidRPr="00B5092C">
        <w:t>I</w:t>
      </w:r>
      <w:r>
        <w:rPr>
          <w:i w:val="0"/>
        </w:rPr>
        <w:t>) iridophores; (</w:t>
      </w:r>
      <w:r w:rsidRPr="00B5092C">
        <w:t>X</w:t>
      </w:r>
      <w:r>
        <w:rPr>
          <w:i w:val="0"/>
        </w:rPr>
        <w:t>) xanthophores; (</w:t>
      </w:r>
      <w:proofErr w:type="spellStart"/>
      <w:r w:rsidRPr="00B5092C">
        <w:t>ltHMP</w:t>
      </w:r>
      <w:proofErr w:type="spellEnd"/>
      <w:r>
        <w:rPr>
          <w:i w:val="0"/>
        </w:rPr>
        <w:t>) late highly multipotent progenitors; (</w:t>
      </w:r>
      <w:proofErr w:type="spellStart"/>
      <w:r w:rsidRPr="00B5092C">
        <w:t>eHMP</w:t>
      </w:r>
      <w:proofErr w:type="spellEnd"/>
      <w:r>
        <w:rPr>
          <w:i w:val="0"/>
        </w:rPr>
        <w:t xml:space="preserve">) early highly multipotent progenitors. Clusters labeled with numbers are difficult for interpretation due to inadequate number of markers in the panel. Melanocytes are outlain because of the large number of melanocytes specific markers in the panel. </w:t>
      </w:r>
    </w:p>
    <w:p w14:paraId="6076A1FB" w14:textId="77777777" w:rsidR="00B5092C" w:rsidRDefault="00B5092C" w:rsidP="00A46C8D">
      <w:pPr>
        <w:spacing w:line="360" w:lineRule="auto"/>
        <w:jc w:val="both"/>
        <w:rPr>
          <w:rFonts w:ascii="Arial" w:eastAsia="Arial" w:hAnsi="Arial" w:cs="Arial"/>
          <w:sz w:val="22"/>
          <w:szCs w:val="22"/>
        </w:rPr>
      </w:pPr>
    </w:p>
    <w:p w14:paraId="59CA852F" w14:textId="68F478D4" w:rsidR="004724A7" w:rsidRDefault="004724A7" w:rsidP="00A46C8D">
      <w:pPr>
        <w:spacing w:line="360" w:lineRule="auto"/>
        <w:jc w:val="both"/>
        <w:rPr>
          <w:rFonts w:ascii="Arial" w:eastAsia="Arial" w:hAnsi="Arial" w:cs="Arial"/>
          <w:sz w:val="22"/>
          <w:szCs w:val="22"/>
        </w:rPr>
      </w:pPr>
      <w:r>
        <w:rPr>
          <w:rFonts w:ascii="Arial" w:eastAsia="Arial" w:hAnsi="Arial" w:cs="Arial"/>
          <w:sz w:val="22"/>
          <w:szCs w:val="22"/>
        </w:rPr>
        <w:lastRenderedPageBreak/>
        <w:t>Validated clusters identified by SNN occupy clear</w:t>
      </w:r>
      <w:r w:rsidR="00A46C8D">
        <w:rPr>
          <w:rFonts w:ascii="Arial" w:eastAsia="Arial" w:hAnsi="Arial" w:cs="Arial"/>
          <w:sz w:val="22"/>
          <w:szCs w:val="22"/>
        </w:rPr>
        <w:t xml:space="preserve">ly outlined </w:t>
      </w:r>
      <w:r>
        <w:rPr>
          <w:rFonts w:ascii="Arial" w:eastAsia="Arial" w:hAnsi="Arial" w:cs="Arial"/>
          <w:sz w:val="22"/>
          <w:szCs w:val="22"/>
        </w:rPr>
        <w:t xml:space="preserve">basins both in the 2D UMAP and 2D </w:t>
      </w:r>
      <w:proofErr w:type="spellStart"/>
      <w:r>
        <w:rPr>
          <w:rFonts w:ascii="Arial" w:eastAsia="Arial" w:hAnsi="Arial" w:cs="Arial"/>
          <w:sz w:val="22"/>
          <w:szCs w:val="22"/>
        </w:rPr>
        <w:t>tSNE</w:t>
      </w:r>
      <w:proofErr w:type="spellEnd"/>
      <w:r>
        <w:rPr>
          <w:rFonts w:ascii="Arial" w:eastAsia="Arial" w:hAnsi="Arial" w:cs="Arial"/>
          <w:sz w:val="22"/>
          <w:szCs w:val="22"/>
        </w:rPr>
        <w:t xml:space="preserve"> maps</w:t>
      </w:r>
      <w:r w:rsidR="007E0C22">
        <w:rPr>
          <w:rFonts w:ascii="Arial" w:eastAsia="Arial" w:hAnsi="Arial" w:cs="Arial"/>
          <w:sz w:val="22"/>
          <w:szCs w:val="22"/>
        </w:rPr>
        <w:t xml:space="preserve">; </w:t>
      </w:r>
      <w:r w:rsidR="00A46C8D">
        <w:rPr>
          <w:rFonts w:ascii="Arial" w:eastAsia="Arial" w:hAnsi="Arial" w:cs="Arial"/>
          <w:sz w:val="22"/>
          <w:szCs w:val="22"/>
        </w:rPr>
        <w:t xml:space="preserve">such basin separation, especially in </w:t>
      </w:r>
      <w:proofErr w:type="spellStart"/>
      <w:r w:rsidR="00A46C8D">
        <w:rPr>
          <w:rFonts w:ascii="Arial" w:eastAsia="Arial" w:hAnsi="Arial" w:cs="Arial"/>
          <w:sz w:val="22"/>
          <w:szCs w:val="22"/>
        </w:rPr>
        <w:t>tSNE</w:t>
      </w:r>
      <w:proofErr w:type="spellEnd"/>
      <w:r w:rsidR="00A46C8D">
        <w:rPr>
          <w:rFonts w:ascii="Arial" w:eastAsia="Arial" w:hAnsi="Arial" w:cs="Arial"/>
          <w:sz w:val="22"/>
          <w:szCs w:val="22"/>
        </w:rPr>
        <w:t xml:space="preserve"> plot</w:t>
      </w:r>
      <w:r w:rsidR="007E0C22">
        <w:rPr>
          <w:rFonts w:ascii="Arial" w:eastAsia="Arial" w:hAnsi="Arial" w:cs="Arial"/>
          <w:sz w:val="22"/>
          <w:szCs w:val="22"/>
        </w:rPr>
        <w:t xml:space="preserve"> (recall this</w:t>
      </w:r>
      <w:r w:rsidR="00A46C8D">
        <w:rPr>
          <w:rFonts w:ascii="Arial" w:eastAsia="Arial" w:hAnsi="Arial" w:cs="Arial"/>
          <w:sz w:val="22"/>
          <w:szCs w:val="22"/>
        </w:rPr>
        <w:t xml:space="preserve"> algorithm was </w:t>
      </w:r>
      <w:r w:rsidR="007E0C22">
        <w:rPr>
          <w:rFonts w:ascii="Arial" w:eastAsia="Arial" w:hAnsi="Arial" w:cs="Arial"/>
          <w:sz w:val="22"/>
          <w:szCs w:val="22"/>
        </w:rPr>
        <w:t xml:space="preserve">not </w:t>
      </w:r>
      <w:r w:rsidR="00A46C8D">
        <w:rPr>
          <w:rFonts w:ascii="Arial" w:eastAsia="Arial" w:hAnsi="Arial" w:cs="Arial"/>
          <w:sz w:val="22"/>
          <w:szCs w:val="22"/>
        </w:rPr>
        <w:t>used for cluster identification</w:t>
      </w:r>
      <w:r w:rsidR="007E0C22">
        <w:rPr>
          <w:rFonts w:ascii="Arial" w:eastAsia="Arial" w:hAnsi="Arial" w:cs="Arial"/>
          <w:sz w:val="22"/>
          <w:szCs w:val="22"/>
        </w:rPr>
        <w:t>)</w:t>
      </w:r>
      <w:r w:rsidR="00A46C8D">
        <w:rPr>
          <w:rFonts w:ascii="Arial" w:eastAsia="Arial" w:hAnsi="Arial" w:cs="Arial"/>
          <w:sz w:val="22"/>
          <w:szCs w:val="22"/>
        </w:rPr>
        <w:t xml:space="preserve">, serves </w:t>
      </w:r>
      <w:r>
        <w:rPr>
          <w:rFonts w:ascii="Arial" w:eastAsia="Arial" w:hAnsi="Arial" w:cs="Arial"/>
          <w:sz w:val="22"/>
          <w:szCs w:val="22"/>
        </w:rPr>
        <w:t xml:space="preserve">as an additional sanity check (Supplementary Figure </w:t>
      </w:r>
      <w:r w:rsidR="00E57BAC">
        <w:rPr>
          <w:rFonts w:ascii="Arial" w:eastAsia="Arial" w:hAnsi="Arial" w:cs="Arial"/>
          <w:sz w:val="22"/>
          <w:szCs w:val="22"/>
        </w:rPr>
        <w:t>6</w:t>
      </w:r>
      <w:r>
        <w:rPr>
          <w:rFonts w:ascii="Arial" w:eastAsia="Arial" w:hAnsi="Arial" w:cs="Arial"/>
          <w:sz w:val="22"/>
          <w:szCs w:val="22"/>
        </w:rPr>
        <w:t>).</w:t>
      </w:r>
    </w:p>
    <w:tbl>
      <w:tblPr>
        <w:tblStyle w:val="TableGrid"/>
        <w:tblW w:w="0" w:type="auto"/>
        <w:tblLook w:val="04A0" w:firstRow="1" w:lastRow="0" w:firstColumn="1" w:lastColumn="0" w:noHBand="0" w:noVBand="1"/>
      </w:tblPr>
      <w:tblGrid>
        <w:gridCol w:w="4527"/>
        <w:gridCol w:w="4527"/>
      </w:tblGrid>
      <w:tr w:rsidR="004724A7" w14:paraId="2A89C1AE" w14:textId="77777777" w:rsidTr="004724A7">
        <w:tc>
          <w:tcPr>
            <w:tcW w:w="4527" w:type="dxa"/>
          </w:tcPr>
          <w:p w14:paraId="78256970" w14:textId="543DB1FA" w:rsidR="004724A7" w:rsidRPr="00AE1550" w:rsidRDefault="004724A7" w:rsidP="00C92065">
            <w:pPr>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5DE1A4EE" wp14:editId="4610FC61">
                  <wp:extent cx="2876400" cy="20404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ngClustersUmap.png"/>
                          <pic:cNvPicPr/>
                        </pic:nvPicPr>
                        <pic:blipFill>
                          <a:blip r:embed="rId11">
                            <a:extLst>
                              <a:ext uri="{28A0092B-C50C-407E-A947-70E740481C1C}">
                                <a14:useLocalDpi xmlns:a14="http://schemas.microsoft.com/office/drawing/2010/main" val="0"/>
                              </a:ext>
                            </a:extLst>
                          </a:blip>
                          <a:stretch>
                            <a:fillRect/>
                          </a:stretch>
                        </pic:blipFill>
                        <pic:spPr>
                          <a:xfrm>
                            <a:off x="0" y="0"/>
                            <a:ext cx="2876400" cy="2040409"/>
                          </a:xfrm>
                          <a:prstGeom prst="rect">
                            <a:avLst/>
                          </a:prstGeom>
                        </pic:spPr>
                      </pic:pic>
                    </a:graphicData>
                  </a:graphic>
                </wp:inline>
              </w:drawing>
            </w:r>
          </w:p>
        </w:tc>
        <w:tc>
          <w:tcPr>
            <w:tcW w:w="4527" w:type="dxa"/>
          </w:tcPr>
          <w:p w14:paraId="4E4AE6EC" w14:textId="579FD487" w:rsidR="004724A7" w:rsidRDefault="004724A7" w:rsidP="00C92065">
            <w:pPr>
              <w:keepNext/>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29A916EF" wp14:editId="78A46CEA">
                  <wp:extent cx="2876400" cy="20404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ngClustersUmap.png"/>
                          <pic:cNvPicPr/>
                        </pic:nvPicPr>
                        <pic:blipFill>
                          <a:blip r:embed="rId12">
                            <a:extLst>
                              <a:ext uri="{28A0092B-C50C-407E-A947-70E740481C1C}">
                                <a14:useLocalDpi xmlns:a14="http://schemas.microsoft.com/office/drawing/2010/main" val="0"/>
                              </a:ext>
                            </a:extLst>
                          </a:blip>
                          <a:stretch>
                            <a:fillRect/>
                          </a:stretch>
                        </pic:blipFill>
                        <pic:spPr>
                          <a:xfrm>
                            <a:off x="0" y="0"/>
                            <a:ext cx="2876400" cy="2040409"/>
                          </a:xfrm>
                          <a:prstGeom prst="rect">
                            <a:avLst/>
                          </a:prstGeom>
                        </pic:spPr>
                      </pic:pic>
                    </a:graphicData>
                  </a:graphic>
                </wp:inline>
              </w:drawing>
            </w:r>
          </w:p>
        </w:tc>
      </w:tr>
    </w:tbl>
    <w:p w14:paraId="58B6DEB4" w14:textId="4DDD6BDC" w:rsidR="004724A7" w:rsidRPr="00A46C8D" w:rsidRDefault="004724A7" w:rsidP="00A46C8D">
      <w:pPr>
        <w:pStyle w:val="Caption"/>
        <w:spacing w:line="360" w:lineRule="auto"/>
      </w:pPr>
      <w:r>
        <w:t xml:space="preserve">Supplementary Figure </w:t>
      </w:r>
      <w:r>
        <w:fldChar w:fldCharType="begin"/>
      </w:r>
      <w:r>
        <w:instrText xml:space="preserve"> SEQ Figure \* ARABIC </w:instrText>
      </w:r>
      <w:r>
        <w:fldChar w:fldCharType="separate"/>
      </w:r>
      <w:r w:rsidR="00C90FB5">
        <w:rPr>
          <w:noProof/>
        </w:rPr>
        <w:t>6</w:t>
      </w:r>
      <w:r>
        <w:fldChar w:fldCharType="end"/>
      </w:r>
      <w:r>
        <w:t xml:space="preserve">. Cluster visualization and </w:t>
      </w:r>
      <w:proofErr w:type="spellStart"/>
      <w:r>
        <w:t>pseudotime</w:t>
      </w:r>
      <w:proofErr w:type="spellEnd"/>
      <w:r>
        <w:t xml:space="preserve"> lineages in 2D UMAP and </w:t>
      </w:r>
      <w:proofErr w:type="spellStart"/>
      <w:r>
        <w:t>tSNE</w:t>
      </w:r>
      <w:proofErr w:type="spellEnd"/>
      <w:r>
        <w:t xml:space="preserve"> maps. </w:t>
      </w:r>
      <w:proofErr w:type="spellStart"/>
      <w:r>
        <w:t>Pseudotime</w:t>
      </w:r>
      <w:proofErr w:type="spellEnd"/>
      <w:r>
        <w:t xml:space="preserve"> lineages are constructed in 42D gene expression space</w:t>
      </w:r>
      <w:r w:rsidR="00A46C8D">
        <w:t xml:space="preserve"> by slingshot software</w:t>
      </w:r>
      <w:r>
        <w:t xml:space="preserve">. </w:t>
      </w:r>
    </w:p>
    <w:p w14:paraId="36BC72CE" w14:textId="03395815" w:rsidR="00AE6B53" w:rsidRDefault="00AE6B53" w:rsidP="00E61CBA">
      <w:pPr>
        <w:spacing w:line="360" w:lineRule="auto"/>
        <w:jc w:val="both"/>
        <w:rPr>
          <w:rFonts w:ascii="Arial" w:eastAsia="Arial" w:hAnsi="Arial" w:cs="Arial"/>
          <w:sz w:val="22"/>
          <w:szCs w:val="22"/>
        </w:rPr>
      </w:pPr>
      <w:r w:rsidRPr="00AE6B53">
        <w:rPr>
          <w:rFonts w:ascii="Arial" w:eastAsia="Arial" w:hAnsi="Arial" w:cs="Arial"/>
          <w:b/>
          <w:sz w:val="22"/>
          <w:szCs w:val="22"/>
        </w:rPr>
        <w:t>Violin plots</w:t>
      </w:r>
      <w:r>
        <w:rPr>
          <w:rFonts w:ascii="Arial" w:eastAsia="Arial" w:hAnsi="Arial" w:cs="Arial"/>
          <w:b/>
          <w:sz w:val="22"/>
          <w:szCs w:val="22"/>
        </w:rPr>
        <w:t xml:space="preserve"> </w:t>
      </w:r>
      <w:r>
        <w:rPr>
          <w:rFonts w:ascii="Arial" w:eastAsia="Arial" w:hAnsi="Arial" w:cs="Arial"/>
          <w:sz w:val="22"/>
          <w:szCs w:val="22"/>
        </w:rPr>
        <w:t xml:space="preserve">We used standard Seurat tool </w:t>
      </w:r>
      <w:proofErr w:type="spellStart"/>
      <w:r w:rsidRPr="00AE6B53">
        <w:rPr>
          <w:rFonts w:ascii="Courier" w:eastAsia="Arial" w:hAnsi="Courier" w:cs="Arial"/>
          <w:sz w:val="22"/>
          <w:szCs w:val="22"/>
        </w:rPr>
        <w:t>VlnPlot</w:t>
      </w:r>
      <w:proofErr w:type="spellEnd"/>
      <w:r>
        <w:rPr>
          <w:rFonts w:ascii="Courier" w:eastAsia="Arial" w:hAnsi="Courier" w:cs="Arial"/>
          <w:sz w:val="22"/>
          <w:szCs w:val="22"/>
        </w:rPr>
        <w:t>.</w:t>
      </w:r>
      <w:r w:rsidR="00A46C8D">
        <w:rPr>
          <w:rFonts w:ascii="Courier" w:eastAsia="Arial" w:hAnsi="Courier" w:cs="Arial"/>
          <w:sz w:val="22"/>
          <w:szCs w:val="22"/>
        </w:rPr>
        <w:t xml:space="preserve"> </w:t>
      </w:r>
      <w:r w:rsidR="00A46C8D" w:rsidRPr="00A46C8D">
        <w:rPr>
          <w:rFonts w:ascii="Arial" w:eastAsia="Arial" w:hAnsi="Arial" w:cs="Arial"/>
          <w:sz w:val="22"/>
          <w:szCs w:val="22"/>
        </w:rPr>
        <w:t>Violin plot for clusters</w:t>
      </w:r>
      <w:r w:rsidR="00A46C8D">
        <w:rPr>
          <w:rFonts w:ascii="Arial" w:eastAsia="Arial" w:hAnsi="Arial" w:cs="Arial"/>
          <w:sz w:val="22"/>
          <w:szCs w:val="22"/>
        </w:rPr>
        <w:t xml:space="preserve"> are given in Extended Data Figure 2.</w:t>
      </w:r>
    </w:p>
    <w:p w14:paraId="4F155558" w14:textId="77777777" w:rsidR="00A46C8D" w:rsidRDefault="00A46C8D" w:rsidP="00E61CBA">
      <w:pPr>
        <w:spacing w:line="360" w:lineRule="auto"/>
        <w:jc w:val="both"/>
        <w:rPr>
          <w:rFonts w:ascii="Arial" w:eastAsia="Arial" w:hAnsi="Arial" w:cs="Arial"/>
          <w:sz w:val="22"/>
          <w:szCs w:val="22"/>
        </w:rPr>
      </w:pPr>
      <w:r w:rsidRPr="00AF229F">
        <w:rPr>
          <w:rFonts w:ascii="Arial" w:eastAsia="Arial" w:hAnsi="Arial" w:cs="Arial"/>
          <w:b/>
          <w:sz w:val="22"/>
          <w:szCs w:val="22"/>
        </w:rPr>
        <w:t>Feature plots</w:t>
      </w:r>
      <w:r>
        <w:rPr>
          <w:rFonts w:ascii="Arial" w:eastAsia="Arial" w:hAnsi="Arial" w:cs="Arial"/>
          <w:b/>
          <w:sz w:val="22"/>
          <w:szCs w:val="22"/>
        </w:rPr>
        <w:t xml:space="preserve"> </w:t>
      </w:r>
      <w:r>
        <w:rPr>
          <w:rFonts w:ascii="Arial" w:eastAsia="Arial" w:hAnsi="Arial" w:cs="Arial"/>
          <w:sz w:val="22"/>
          <w:szCs w:val="22"/>
        </w:rPr>
        <w:t xml:space="preserve">We used standard scheme implemented in Seurat tool </w:t>
      </w:r>
      <w:proofErr w:type="spellStart"/>
      <w:r w:rsidRPr="004724A7">
        <w:rPr>
          <w:rFonts w:ascii="Courier" w:eastAsia="Arial" w:hAnsi="Courier" w:cs="Arial"/>
          <w:sz w:val="22"/>
          <w:szCs w:val="22"/>
        </w:rPr>
        <w:t>FeaturePlot</w:t>
      </w:r>
      <w:proofErr w:type="spellEnd"/>
      <w:r>
        <w:rPr>
          <w:rFonts w:ascii="Arial" w:eastAsia="Arial" w:hAnsi="Arial" w:cs="Arial"/>
          <w:sz w:val="22"/>
          <w:szCs w:val="22"/>
        </w:rPr>
        <w:t xml:space="preserve">. In all cases 2D UMAP visualization plane was used. We used the bottom cutoff on log10 gene expression (parameter of </w:t>
      </w:r>
      <w:proofErr w:type="spellStart"/>
      <w:r>
        <w:rPr>
          <w:rFonts w:ascii="Arial" w:eastAsia="Arial" w:hAnsi="Arial" w:cs="Arial"/>
          <w:sz w:val="22"/>
          <w:szCs w:val="22"/>
        </w:rPr>
        <w:t>FeaturePlot</w:t>
      </w:r>
      <w:proofErr w:type="spellEnd"/>
      <w:r w:rsidRPr="00622B2C">
        <w:rPr>
          <w:rFonts w:ascii="Arial" w:eastAsia="Arial" w:hAnsi="Arial" w:cs="Arial"/>
          <w:sz w:val="22"/>
          <w:szCs w:val="22"/>
        </w:rPr>
        <w:t xml:space="preserve"> </w:t>
      </w:r>
      <w:proofErr w:type="spellStart"/>
      <w:r>
        <w:rPr>
          <w:rFonts w:ascii="Arial" w:eastAsia="Arial" w:hAnsi="Arial" w:cs="Arial"/>
          <w:sz w:val="22"/>
          <w:szCs w:val="22"/>
        </w:rPr>
        <w:t>minCutoff</w:t>
      </w:r>
      <w:proofErr w:type="spellEnd"/>
      <w:r w:rsidRPr="00AE6B53">
        <w:rPr>
          <w:rFonts w:ascii="Arial" w:eastAsia="Arial" w:hAnsi="Arial" w:cs="Arial"/>
          <w:sz w:val="22"/>
          <w:szCs w:val="22"/>
        </w:rPr>
        <w:t xml:space="preserve"> = 3</w:t>
      </w:r>
      <w:r>
        <w:rPr>
          <w:rFonts w:ascii="Arial" w:eastAsia="Arial" w:hAnsi="Arial" w:cs="Arial"/>
          <w:sz w:val="22"/>
          <w:szCs w:val="22"/>
        </w:rPr>
        <w:t>)</w:t>
      </w:r>
      <w:r w:rsidRPr="00AE6B53">
        <w:rPr>
          <w:rFonts w:ascii="Arial" w:eastAsia="Arial" w:hAnsi="Arial" w:cs="Arial"/>
          <w:sz w:val="22"/>
          <w:szCs w:val="22"/>
        </w:rPr>
        <w:t xml:space="preserve">. </w:t>
      </w:r>
      <w:r>
        <w:rPr>
          <w:rFonts w:ascii="Arial" w:eastAsia="Arial" w:hAnsi="Arial" w:cs="Arial"/>
          <w:sz w:val="22"/>
          <w:szCs w:val="22"/>
        </w:rPr>
        <w:t>Feature plots are represented in the Extended Data Figure 3.</w:t>
      </w:r>
    </w:p>
    <w:p w14:paraId="6C6B1E25" w14:textId="0769B556" w:rsidR="00797F4D" w:rsidRDefault="00AE6B53" w:rsidP="00E61CBA">
      <w:pPr>
        <w:spacing w:line="360" w:lineRule="auto"/>
        <w:jc w:val="both"/>
        <w:rPr>
          <w:rFonts w:ascii="Arial" w:eastAsia="Arial" w:hAnsi="Arial" w:cs="Arial"/>
          <w:sz w:val="22"/>
          <w:szCs w:val="22"/>
        </w:rPr>
      </w:pPr>
      <w:proofErr w:type="spellStart"/>
      <w:r w:rsidRPr="00AE6B53">
        <w:rPr>
          <w:rFonts w:ascii="Arial" w:eastAsia="Arial" w:hAnsi="Arial" w:cs="Arial"/>
          <w:b/>
          <w:sz w:val="22"/>
          <w:szCs w:val="22"/>
        </w:rPr>
        <w:t>Pseudotime</w:t>
      </w:r>
      <w:proofErr w:type="spellEnd"/>
      <w:r w:rsidRPr="00AE6B53">
        <w:rPr>
          <w:rFonts w:ascii="Arial" w:eastAsia="Arial" w:hAnsi="Arial" w:cs="Arial"/>
          <w:b/>
          <w:sz w:val="22"/>
          <w:szCs w:val="22"/>
        </w:rPr>
        <w:t xml:space="preserve"> ordering</w:t>
      </w:r>
      <w:r>
        <w:rPr>
          <w:rFonts w:ascii="Arial" w:eastAsia="Arial" w:hAnsi="Arial" w:cs="Arial"/>
          <w:b/>
          <w:sz w:val="22"/>
          <w:szCs w:val="22"/>
        </w:rPr>
        <w:t xml:space="preserve"> </w:t>
      </w:r>
      <w:r>
        <w:rPr>
          <w:rFonts w:ascii="Arial" w:eastAsia="Arial" w:hAnsi="Arial" w:cs="Arial"/>
          <w:sz w:val="22"/>
          <w:szCs w:val="22"/>
        </w:rPr>
        <w:t xml:space="preserve">Program </w:t>
      </w:r>
      <w:r w:rsidRPr="00AE6B53">
        <w:rPr>
          <w:rFonts w:ascii="Courier" w:eastAsia="Arial" w:hAnsi="Courier" w:cs="Arial"/>
          <w:sz w:val="22"/>
          <w:szCs w:val="22"/>
        </w:rPr>
        <w:t>slingshot</w:t>
      </w:r>
      <w:r w:rsidR="00FF5AE0" w:rsidRPr="00FF5AE0">
        <w:rPr>
          <w:rFonts w:ascii="Courier" w:eastAsia="Arial" w:hAnsi="Courier" w:cs="Arial"/>
          <w:sz w:val="22"/>
          <w:szCs w:val="22"/>
        </w:rPr>
        <w:t xml:space="preserve"> </w:t>
      </w:r>
      <w:r w:rsidR="00797F4D">
        <w:rPr>
          <w:rFonts w:ascii="Courier" w:eastAsia="Arial" w:hAnsi="Courier" w:cs="Arial"/>
          <w:sz w:val="22"/>
          <w:szCs w:val="22"/>
        </w:rPr>
        <w:t>(ver. 1.0.0)</w:t>
      </w:r>
      <w:r w:rsidR="00E61CBA" w:rsidRPr="00E61CBA">
        <w:rPr>
          <w:rFonts w:ascii="Courier" w:eastAsia="Arial" w:hAnsi="Courier" w:cs="Arial"/>
          <w:sz w:val="22"/>
          <w:szCs w:val="22"/>
        </w:rPr>
        <w:t xml:space="preserve"> </w:t>
      </w:r>
      <w:r w:rsidR="00E61CBA" w:rsidRPr="00E61CBA">
        <w:rPr>
          <w:rFonts w:ascii="Arial" w:eastAsia="Arial" w:hAnsi="Arial" w:cs="Arial"/>
          <w:sz w:val="22"/>
          <w:szCs w:val="22"/>
        </w:rPr>
        <w:t>(Street et al., 2018)</w:t>
      </w:r>
      <w:r w:rsidR="00E61CBA">
        <w:rPr>
          <w:rFonts w:ascii="Courier" w:eastAsia="Arial" w:hAnsi="Courier" w:cs="Arial"/>
          <w:sz w:val="22"/>
          <w:szCs w:val="22"/>
        </w:rPr>
        <w:t xml:space="preserve"> </w:t>
      </w:r>
      <w:r w:rsidR="00117527" w:rsidRPr="00117527">
        <w:rPr>
          <w:rFonts w:ascii="Arial" w:eastAsia="Arial" w:hAnsi="Arial" w:cs="Arial"/>
          <w:sz w:val="22"/>
          <w:szCs w:val="22"/>
        </w:rPr>
        <w:t>was used to create trajectories (principle curves) in the 42D space of gene expressions. Two slingshot object</w:t>
      </w:r>
      <w:r w:rsidR="00117527">
        <w:rPr>
          <w:rFonts w:ascii="Arial" w:eastAsia="Arial" w:hAnsi="Arial" w:cs="Arial"/>
          <w:sz w:val="22"/>
          <w:szCs w:val="22"/>
        </w:rPr>
        <w:t>s</w:t>
      </w:r>
      <w:r w:rsidR="00117527" w:rsidRPr="00117527">
        <w:rPr>
          <w:rFonts w:ascii="Arial" w:eastAsia="Arial" w:hAnsi="Arial" w:cs="Arial"/>
          <w:sz w:val="22"/>
          <w:szCs w:val="22"/>
        </w:rPr>
        <w:t>,</w:t>
      </w:r>
      <w:r w:rsidR="00117527">
        <w:rPr>
          <w:rFonts w:ascii="Arial" w:eastAsia="Arial" w:hAnsi="Arial" w:cs="Arial"/>
          <w:sz w:val="22"/>
          <w:szCs w:val="22"/>
        </w:rPr>
        <w:t xml:space="preserve"> one for 42D </w:t>
      </w:r>
      <w:r w:rsidR="00343C23">
        <w:rPr>
          <w:rFonts w:ascii="Arial" w:eastAsia="Arial" w:hAnsi="Arial" w:cs="Arial"/>
          <w:sz w:val="22"/>
          <w:szCs w:val="22"/>
        </w:rPr>
        <w:t xml:space="preserve">space of gene expressions, the other for 2D space of UMAP image </w:t>
      </w:r>
      <w:r w:rsidR="00117527">
        <w:rPr>
          <w:rFonts w:ascii="Arial" w:eastAsia="Arial" w:hAnsi="Arial" w:cs="Arial"/>
          <w:sz w:val="22"/>
          <w:szCs w:val="22"/>
        </w:rPr>
        <w:t>were created</w:t>
      </w:r>
      <w:r w:rsidR="00343C23">
        <w:rPr>
          <w:rFonts w:ascii="Arial" w:eastAsia="Arial" w:hAnsi="Arial" w:cs="Arial"/>
          <w:sz w:val="22"/>
          <w:szCs w:val="22"/>
        </w:rPr>
        <w:t>.</w:t>
      </w:r>
      <w:r w:rsidR="003C6115" w:rsidRPr="003C6115">
        <w:rPr>
          <w:rFonts w:ascii="Arial" w:eastAsia="Arial" w:hAnsi="Arial" w:cs="Arial"/>
          <w:sz w:val="22"/>
          <w:szCs w:val="22"/>
        </w:rPr>
        <w:t xml:space="preserve"> </w:t>
      </w:r>
      <w:r w:rsidR="00343C23">
        <w:rPr>
          <w:rFonts w:ascii="Arial" w:eastAsia="Arial" w:hAnsi="Arial" w:cs="Arial"/>
          <w:sz w:val="22"/>
          <w:szCs w:val="22"/>
        </w:rPr>
        <w:t>T</w:t>
      </w:r>
      <w:r w:rsidR="003C6115">
        <w:rPr>
          <w:rFonts w:ascii="Arial" w:eastAsia="Arial" w:hAnsi="Arial" w:cs="Arial"/>
          <w:sz w:val="22"/>
          <w:szCs w:val="22"/>
        </w:rPr>
        <w:t xml:space="preserve">he first was used for heatmaps (see Extended Figure </w:t>
      </w:r>
      <w:r w:rsidR="00343C23">
        <w:rPr>
          <w:rFonts w:ascii="Arial" w:eastAsia="Arial" w:hAnsi="Arial" w:cs="Arial"/>
          <w:sz w:val="22"/>
          <w:szCs w:val="22"/>
        </w:rPr>
        <w:t xml:space="preserve">5), the second for trajectory visualization (as in Supplementary Figure </w:t>
      </w:r>
      <w:r w:rsidR="00E57BAC">
        <w:rPr>
          <w:rFonts w:ascii="Arial" w:eastAsia="Arial" w:hAnsi="Arial" w:cs="Arial"/>
          <w:sz w:val="22"/>
          <w:szCs w:val="22"/>
        </w:rPr>
        <w:t>6</w:t>
      </w:r>
      <w:r w:rsidR="00343C23">
        <w:rPr>
          <w:rFonts w:ascii="Arial" w:eastAsia="Arial" w:hAnsi="Arial" w:cs="Arial"/>
          <w:sz w:val="22"/>
          <w:szCs w:val="22"/>
        </w:rPr>
        <w:t xml:space="preserve">). In both cases we selected </w:t>
      </w:r>
      <w:proofErr w:type="spellStart"/>
      <w:r w:rsidR="00343C23">
        <w:rPr>
          <w:rFonts w:ascii="Arial" w:eastAsia="Arial" w:hAnsi="Arial" w:cs="Arial"/>
          <w:sz w:val="22"/>
          <w:szCs w:val="22"/>
        </w:rPr>
        <w:t>eHMP</w:t>
      </w:r>
      <w:proofErr w:type="spellEnd"/>
      <w:r w:rsidR="00343C23">
        <w:rPr>
          <w:rFonts w:ascii="Arial" w:eastAsia="Arial" w:hAnsi="Arial" w:cs="Arial"/>
          <w:sz w:val="22"/>
          <w:szCs w:val="22"/>
        </w:rPr>
        <w:t xml:space="preserve"> as </w:t>
      </w:r>
      <w:r w:rsidR="00E61CBA">
        <w:rPr>
          <w:rFonts w:ascii="Arial" w:eastAsia="Arial" w:hAnsi="Arial" w:cs="Arial"/>
          <w:sz w:val="22"/>
          <w:szCs w:val="22"/>
        </w:rPr>
        <w:t>the</w:t>
      </w:r>
      <w:r w:rsidR="00343C23">
        <w:rPr>
          <w:rFonts w:ascii="Arial" w:eastAsia="Arial" w:hAnsi="Arial" w:cs="Arial"/>
          <w:sz w:val="22"/>
          <w:szCs w:val="22"/>
        </w:rPr>
        <w:t xml:space="preserve"> start</w:t>
      </w:r>
      <w:r w:rsidR="00E61CBA">
        <w:rPr>
          <w:rFonts w:ascii="Arial" w:eastAsia="Arial" w:hAnsi="Arial" w:cs="Arial"/>
          <w:sz w:val="22"/>
          <w:szCs w:val="22"/>
        </w:rPr>
        <w:t>ing</w:t>
      </w:r>
      <w:r w:rsidR="00343C23">
        <w:rPr>
          <w:rFonts w:ascii="Arial" w:eastAsia="Arial" w:hAnsi="Arial" w:cs="Arial"/>
          <w:sz w:val="22"/>
          <w:szCs w:val="22"/>
        </w:rPr>
        <w:t xml:space="preserve"> cluster and “I” and “M” as terminal clusters</w:t>
      </w:r>
      <w:r w:rsidR="00E61CBA">
        <w:rPr>
          <w:rFonts w:ascii="Arial" w:eastAsia="Arial" w:hAnsi="Arial" w:cs="Arial"/>
          <w:sz w:val="22"/>
          <w:szCs w:val="22"/>
        </w:rPr>
        <w:t xml:space="preserve"> of two lineages</w:t>
      </w:r>
      <w:r w:rsidR="00343C23">
        <w:rPr>
          <w:rFonts w:ascii="Arial" w:eastAsia="Arial" w:hAnsi="Arial" w:cs="Arial"/>
          <w:sz w:val="22"/>
          <w:szCs w:val="22"/>
        </w:rPr>
        <w:t>. We used the following param</w:t>
      </w:r>
      <w:r w:rsidR="00665CE0">
        <w:rPr>
          <w:rFonts w:ascii="Arial" w:eastAsia="Arial" w:hAnsi="Arial" w:cs="Arial"/>
          <w:sz w:val="22"/>
          <w:szCs w:val="22"/>
        </w:rPr>
        <w:t>e</w:t>
      </w:r>
      <w:r w:rsidR="00343C23">
        <w:rPr>
          <w:rFonts w:ascii="Arial" w:eastAsia="Arial" w:hAnsi="Arial" w:cs="Arial"/>
          <w:sz w:val="22"/>
          <w:szCs w:val="22"/>
        </w:rPr>
        <w:t>ters</w:t>
      </w:r>
      <w:r w:rsidR="00665CE0">
        <w:rPr>
          <w:rFonts w:ascii="Arial" w:eastAsia="Arial" w:hAnsi="Arial" w:cs="Arial"/>
          <w:sz w:val="22"/>
          <w:szCs w:val="22"/>
        </w:rPr>
        <w:t xml:space="preserve">: </w:t>
      </w:r>
      <w:r w:rsidR="00665CE0" w:rsidRPr="00FF5AE0">
        <w:rPr>
          <w:rFonts w:ascii="Courier" w:eastAsia="Arial" w:hAnsi="Courier" w:cs="Arial"/>
          <w:sz w:val="22"/>
          <w:szCs w:val="22"/>
        </w:rPr>
        <w:t>extend</w:t>
      </w:r>
      <w:r w:rsidR="00665CE0" w:rsidRPr="00665CE0">
        <w:rPr>
          <w:rFonts w:ascii="Arial" w:eastAsia="Arial" w:hAnsi="Arial" w:cs="Arial"/>
          <w:sz w:val="22"/>
          <w:szCs w:val="22"/>
        </w:rPr>
        <w:t xml:space="preserve"> = "n", </w:t>
      </w:r>
      <w:r w:rsidR="00665CE0" w:rsidRPr="00FF5AE0">
        <w:rPr>
          <w:rFonts w:ascii="Courier" w:eastAsia="Arial" w:hAnsi="Courier" w:cs="Arial"/>
          <w:sz w:val="22"/>
          <w:szCs w:val="22"/>
        </w:rPr>
        <w:t>reassign</w:t>
      </w:r>
      <w:r w:rsidR="00665CE0" w:rsidRPr="00665CE0">
        <w:rPr>
          <w:rFonts w:ascii="Arial" w:eastAsia="Arial" w:hAnsi="Arial" w:cs="Arial"/>
          <w:sz w:val="22"/>
          <w:szCs w:val="22"/>
        </w:rPr>
        <w:t xml:space="preserve"> = TRUE, </w:t>
      </w:r>
      <w:r w:rsidR="00665CE0" w:rsidRPr="00FF5AE0">
        <w:rPr>
          <w:rFonts w:ascii="Courier" w:eastAsia="Arial" w:hAnsi="Courier" w:cs="Arial"/>
          <w:sz w:val="22"/>
          <w:szCs w:val="22"/>
        </w:rPr>
        <w:t>stretch</w:t>
      </w:r>
      <w:r w:rsidR="00665CE0" w:rsidRPr="00665CE0">
        <w:rPr>
          <w:rFonts w:ascii="Arial" w:eastAsia="Arial" w:hAnsi="Arial" w:cs="Arial"/>
          <w:sz w:val="22"/>
          <w:szCs w:val="22"/>
        </w:rPr>
        <w:t xml:space="preserve"> = 0, </w:t>
      </w:r>
      <w:r w:rsidR="00665CE0" w:rsidRPr="00FF5AE0">
        <w:rPr>
          <w:rFonts w:ascii="Courier" w:eastAsia="Arial" w:hAnsi="Courier" w:cs="Arial"/>
          <w:sz w:val="22"/>
          <w:szCs w:val="22"/>
        </w:rPr>
        <w:t>thresh</w:t>
      </w:r>
      <w:r w:rsidR="00665CE0" w:rsidRPr="00665CE0">
        <w:rPr>
          <w:rFonts w:ascii="Arial" w:eastAsia="Arial" w:hAnsi="Arial" w:cs="Arial"/>
          <w:sz w:val="22"/>
          <w:szCs w:val="22"/>
        </w:rPr>
        <w:t xml:space="preserve"> = 0.005, </w:t>
      </w:r>
      <w:r w:rsidR="00665CE0" w:rsidRPr="00FF5AE0">
        <w:rPr>
          <w:rFonts w:ascii="Courier" w:eastAsia="Arial" w:hAnsi="Courier" w:cs="Arial"/>
          <w:sz w:val="22"/>
          <w:szCs w:val="22"/>
        </w:rPr>
        <w:t>shrink</w:t>
      </w:r>
      <w:r w:rsidR="00665CE0" w:rsidRPr="00665CE0">
        <w:rPr>
          <w:rFonts w:ascii="Arial" w:eastAsia="Arial" w:hAnsi="Arial" w:cs="Arial"/>
          <w:sz w:val="22"/>
          <w:szCs w:val="22"/>
        </w:rPr>
        <w:t xml:space="preserve"> = 0.4</w:t>
      </w:r>
      <w:r w:rsidR="00357EB5">
        <w:rPr>
          <w:rFonts w:ascii="Arial" w:eastAsia="Arial" w:hAnsi="Arial" w:cs="Arial"/>
          <w:sz w:val="22"/>
          <w:szCs w:val="22"/>
        </w:rPr>
        <w:t>,</w:t>
      </w:r>
      <w:r w:rsidR="00797F4D">
        <w:rPr>
          <w:rFonts w:ascii="Arial" w:eastAsia="Arial" w:hAnsi="Arial" w:cs="Arial"/>
          <w:sz w:val="22"/>
          <w:szCs w:val="22"/>
        </w:rPr>
        <w:t xml:space="preserve"> </w:t>
      </w:r>
      <w:proofErr w:type="spellStart"/>
      <w:r w:rsidR="00797F4D" w:rsidRPr="00FF5AE0">
        <w:rPr>
          <w:rFonts w:ascii="Courier" w:eastAsia="Arial" w:hAnsi="Courier" w:cs="Arial"/>
          <w:sz w:val="22"/>
          <w:szCs w:val="22"/>
        </w:rPr>
        <w:t>dist.fun</w:t>
      </w:r>
      <w:proofErr w:type="spellEnd"/>
      <w:r w:rsidR="00797F4D">
        <w:rPr>
          <w:rFonts w:ascii="Arial" w:eastAsia="Arial" w:hAnsi="Arial" w:cs="Arial"/>
          <w:sz w:val="22"/>
          <w:szCs w:val="22"/>
        </w:rPr>
        <w:t xml:space="preserve"> = “cosine”. </w:t>
      </w:r>
      <w:r w:rsidR="00357EB5">
        <w:rPr>
          <w:rFonts w:ascii="Arial" w:eastAsia="Arial" w:hAnsi="Arial" w:cs="Arial"/>
          <w:sz w:val="22"/>
          <w:szCs w:val="22"/>
        </w:rPr>
        <w:t xml:space="preserve"> </w:t>
      </w:r>
      <w:r w:rsidR="00797F4D">
        <w:rPr>
          <w:rFonts w:ascii="Arial" w:eastAsia="Arial" w:hAnsi="Arial" w:cs="Arial"/>
          <w:sz w:val="22"/>
          <w:szCs w:val="22"/>
        </w:rPr>
        <w:t xml:space="preserve">Cosine distance between clusters is not included in standard software and was implemented from scratch as </w:t>
      </w:r>
    </w:p>
    <w:p w14:paraId="44078F44" w14:textId="16569A7D" w:rsidR="00797F4D" w:rsidRDefault="00797F4D" w:rsidP="00C92065">
      <w:pPr>
        <w:spacing w:line="360" w:lineRule="auto"/>
        <w:rPr>
          <w:rFonts w:ascii="Arial" w:eastAsia="Arial" w:hAnsi="Arial" w:cs="Arial"/>
          <w:sz w:val="22"/>
          <w:szCs w:val="22"/>
        </w:rPr>
      </w:pPr>
      <m:oMathPara>
        <m:oMath>
          <m:r>
            <w:rPr>
              <w:rFonts w:ascii="Cambria Math" w:eastAsia="Arial" w:hAnsi="Cambria Math" w:cs="Arial"/>
              <w:sz w:val="22"/>
              <w:szCs w:val="22"/>
            </w:rPr>
            <m:t>D=</m:t>
          </m:r>
          <m:rad>
            <m:radPr>
              <m:degHide m:val="1"/>
              <m:ctrlPr>
                <w:rPr>
                  <w:rFonts w:ascii="Cambria Math" w:eastAsia="Arial" w:hAnsi="Cambria Math" w:cs="Arial"/>
                  <w:i/>
                  <w:sz w:val="22"/>
                  <w:szCs w:val="22"/>
                </w:rPr>
              </m:ctrlPr>
            </m:radPr>
            <m:deg/>
            <m:e>
              <m:r>
                <w:rPr>
                  <w:rFonts w:ascii="Cambria Math" w:eastAsia="Arial" w:hAnsi="Cambria Math" w:cs="Arial"/>
                  <w:sz w:val="22"/>
                  <w:szCs w:val="22"/>
                </w:rPr>
                <m:t>2</m:t>
              </m:r>
              <m:d>
                <m:dPr>
                  <m:ctrlPr>
                    <w:rPr>
                      <w:rFonts w:ascii="Cambria Math" w:eastAsia="Arial" w:hAnsi="Cambria Math" w:cs="Arial"/>
                      <w:i/>
                      <w:sz w:val="22"/>
                      <w:szCs w:val="22"/>
                    </w:rPr>
                  </m:ctrlPr>
                </m:dPr>
                <m:e>
                  <m:r>
                    <w:rPr>
                      <w:rFonts w:ascii="Cambria Math" w:eastAsia="Arial" w:hAnsi="Cambria Math" w:cs="Arial"/>
                      <w:sz w:val="22"/>
                      <w:szCs w:val="22"/>
                    </w:rPr>
                    <m:t>1-</m:t>
                  </m:r>
                  <m:f>
                    <m:fPr>
                      <m:ctrlPr>
                        <w:rPr>
                          <w:rFonts w:ascii="Cambria Math" w:eastAsia="Arial" w:hAnsi="Cambria Math" w:cs="Arial"/>
                          <w:i/>
                          <w:sz w:val="22"/>
                          <w:szCs w:val="22"/>
                        </w:rPr>
                      </m:ctrlPr>
                    </m:fPr>
                    <m:num>
                      <m:nary>
                        <m:naryPr>
                          <m:chr m:val="∑"/>
                          <m:limLoc m:val="undOvr"/>
                          <m:supHide m:val="1"/>
                          <m:ctrlPr>
                            <w:rPr>
                              <w:rFonts w:ascii="Cambria Math" w:eastAsia="Arial" w:hAnsi="Cambria Math" w:cs="Arial"/>
                              <w:i/>
                              <w:sz w:val="22"/>
                              <w:szCs w:val="22"/>
                            </w:rPr>
                          </m:ctrlPr>
                        </m:naryPr>
                        <m:sub>
                          <m:r>
                            <w:rPr>
                              <w:rFonts w:ascii="Cambria Math" w:eastAsia="Arial" w:hAnsi="Cambria Math" w:cs="Arial"/>
                              <w:sz w:val="22"/>
                              <w:szCs w:val="22"/>
                            </w:rPr>
                            <m:t>i in genes</m:t>
                          </m:r>
                        </m:sub>
                        <m:sup/>
                        <m:e>
                          <m:acc>
                            <m:accPr>
                              <m:chr m:val="̅"/>
                              <m:ctrlPr>
                                <w:rPr>
                                  <w:rFonts w:ascii="Cambria Math" w:eastAsia="Arial" w:hAnsi="Cambria Math" w:cs="Arial"/>
                                  <w:i/>
                                  <w:sz w:val="22"/>
                                  <w:szCs w:val="22"/>
                                </w:rPr>
                              </m:ctrlPr>
                            </m:accPr>
                            <m:e>
                              <m:sSub>
                                <m:sSubPr>
                                  <m:ctrlPr>
                                    <w:rPr>
                                      <w:rFonts w:ascii="Cambria Math" w:eastAsia="Arial" w:hAnsi="Cambria Math" w:cs="Arial"/>
                                      <w:i/>
                                      <w:sz w:val="22"/>
                                      <w:szCs w:val="22"/>
                                    </w:rPr>
                                  </m:ctrlPr>
                                </m:sSubPr>
                                <m:e>
                                  <m:r>
                                    <w:rPr>
                                      <w:rFonts w:ascii="Cambria Math" w:eastAsia="Arial" w:hAnsi="Cambria Math" w:cs="Arial"/>
                                      <w:sz w:val="22"/>
                                      <w:szCs w:val="22"/>
                                    </w:rPr>
                                    <m:t>A</m:t>
                                  </m:r>
                                </m:e>
                                <m:sub>
                                  <m:r>
                                    <w:rPr>
                                      <w:rFonts w:ascii="Cambria Math" w:eastAsia="Arial" w:hAnsi="Cambria Math" w:cs="Arial"/>
                                      <w:sz w:val="22"/>
                                      <w:szCs w:val="22"/>
                                    </w:rPr>
                                    <m:t>i</m:t>
                                  </m:r>
                                </m:sub>
                              </m:sSub>
                            </m:e>
                          </m:acc>
                          <m:acc>
                            <m:accPr>
                              <m:chr m:val="̅"/>
                              <m:ctrlPr>
                                <w:rPr>
                                  <w:rFonts w:ascii="Cambria Math" w:eastAsia="Arial" w:hAnsi="Cambria Math" w:cs="Arial"/>
                                  <w:i/>
                                  <w:sz w:val="22"/>
                                  <w:szCs w:val="22"/>
                                </w:rPr>
                              </m:ctrlPr>
                            </m:accPr>
                            <m:e>
                              <m:sSub>
                                <m:sSubPr>
                                  <m:ctrlPr>
                                    <w:rPr>
                                      <w:rFonts w:ascii="Cambria Math" w:eastAsia="Arial" w:hAnsi="Cambria Math" w:cs="Arial"/>
                                      <w:i/>
                                      <w:sz w:val="22"/>
                                      <w:szCs w:val="22"/>
                                    </w:rPr>
                                  </m:ctrlPr>
                                </m:sSubPr>
                                <m:e>
                                  <m:r>
                                    <w:rPr>
                                      <w:rFonts w:ascii="Cambria Math" w:eastAsia="Arial" w:hAnsi="Cambria Math" w:cs="Arial"/>
                                      <w:sz w:val="22"/>
                                      <w:szCs w:val="22"/>
                                    </w:rPr>
                                    <m:t>B</m:t>
                                  </m:r>
                                </m:e>
                                <m:sub>
                                  <m:r>
                                    <w:rPr>
                                      <w:rFonts w:ascii="Cambria Math" w:eastAsia="Arial" w:hAnsi="Cambria Math" w:cs="Arial"/>
                                      <w:sz w:val="22"/>
                                      <w:szCs w:val="22"/>
                                    </w:rPr>
                                    <m:t>i</m:t>
                                  </m:r>
                                </m:sub>
                              </m:sSub>
                            </m:e>
                          </m:acc>
                        </m:e>
                      </m:nary>
                    </m:num>
                    <m:den>
                      <m:rad>
                        <m:radPr>
                          <m:degHide m:val="1"/>
                          <m:ctrlPr>
                            <w:rPr>
                              <w:rFonts w:ascii="Cambria Math" w:eastAsia="Arial" w:hAnsi="Cambria Math" w:cs="Arial"/>
                              <w:i/>
                              <w:sz w:val="22"/>
                              <w:szCs w:val="22"/>
                            </w:rPr>
                          </m:ctrlPr>
                        </m:radPr>
                        <m:deg/>
                        <m:e>
                          <m:d>
                            <m:dPr>
                              <m:ctrlPr>
                                <w:rPr>
                                  <w:rFonts w:ascii="Cambria Math" w:eastAsia="Arial" w:hAnsi="Cambria Math" w:cs="Arial"/>
                                  <w:i/>
                                  <w:sz w:val="22"/>
                                  <w:szCs w:val="22"/>
                                </w:rPr>
                              </m:ctrlPr>
                            </m:dPr>
                            <m:e>
                              <m:nary>
                                <m:naryPr>
                                  <m:chr m:val="∑"/>
                                  <m:limLoc m:val="undOvr"/>
                                  <m:supHide m:val="1"/>
                                  <m:ctrlPr>
                                    <w:rPr>
                                      <w:rFonts w:ascii="Cambria Math" w:eastAsia="Arial" w:hAnsi="Cambria Math" w:cs="Arial"/>
                                      <w:i/>
                                      <w:sz w:val="22"/>
                                      <w:szCs w:val="22"/>
                                    </w:rPr>
                                  </m:ctrlPr>
                                </m:naryPr>
                                <m:sub>
                                  <m:r>
                                    <w:rPr>
                                      <w:rFonts w:ascii="Cambria Math" w:eastAsia="Arial" w:hAnsi="Cambria Math" w:cs="Arial"/>
                                      <w:sz w:val="22"/>
                                      <w:szCs w:val="22"/>
                                    </w:rPr>
                                    <m:t>i in genes</m:t>
                                  </m:r>
                                </m:sub>
                                <m:sup/>
                                <m:e>
                                  <m:sSubSup>
                                    <m:sSubSupPr>
                                      <m:ctrlPr>
                                        <w:rPr>
                                          <w:rFonts w:ascii="Cambria Math" w:eastAsia="Arial" w:hAnsi="Cambria Math" w:cs="Arial"/>
                                          <w:i/>
                                          <w:sz w:val="22"/>
                                          <w:szCs w:val="22"/>
                                        </w:rPr>
                                      </m:ctrlPr>
                                    </m:sSubSupPr>
                                    <m:e>
                                      <m:acc>
                                        <m:accPr>
                                          <m:chr m:val="̅"/>
                                          <m:ctrlPr>
                                            <w:rPr>
                                              <w:rFonts w:ascii="Cambria Math" w:eastAsia="Arial" w:hAnsi="Cambria Math" w:cs="Arial"/>
                                              <w:i/>
                                              <w:sz w:val="22"/>
                                              <w:szCs w:val="22"/>
                                            </w:rPr>
                                          </m:ctrlPr>
                                        </m:accPr>
                                        <m:e>
                                          <m:r>
                                            <w:rPr>
                                              <w:rFonts w:ascii="Cambria Math" w:eastAsia="Arial" w:hAnsi="Cambria Math" w:cs="Arial"/>
                                              <w:sz w:val="22"/>
                                              <w:szCs w:val="22"/>
                                            </w:rPr>
                                            <m:t>A</m:t>
                                          </m:r>
                                        </m:e>
                                      </m:acc>
                                    </m:e>
                                    <m:sub>
                                      <m:r>
                                        <w:rPr>
                                          <w:rFonts w:ascii="Cambria Math" w:eastAsia="Arial" w:hAnsi="Cambria Math" w:cs="Arial"/>
                                          <w:sz w:val="22"/>
                                          <w:szCs w:val="22"/>
                                        </w:rPr>
                                        <m:t>i</m:t>
                                      </m:r>
                                    </m:sub>
                                    <m:sup>
                                      <m:r>
                                        <w:rPr>
                                          <w:rFonts w:ascii="Cambria Math" w:eastAsia="Arial" w:hAnsi="Cambria Math" w:cs="Arial"/>
                                          <w:sz w:val="22"/>
                                          <w:szCs w:val="22"/>
                                        </w:rPr>
                                        <m:t>2</m:t>
                                      </m:r>
                                    </m:sup>
                                  </m:sSubSup>
                                </m:e>
                              </m:nary>
                            </m:e>
                          </m:d>
                          <m:d>
                            <m:dPr>
                              <m:ctrlPr>
                                <w:rPr>
                                  <w:rFonts w:ascii="Cambria Math" w:eastAsia="Arial" w:hAnsi="Cambria Math" w:cs="Arial"/>
                                  <w:i/>
                                  <w:sz w:val="22"/>
                                  <w:szCs w:val="22"/>
                                </w:rPr>
                              </m:ctrlPr>
                            </m:dPr>
                            <m:e>
                              <m:nary>
                                <m:naryPr>
                                  <m:chr m:val="∑"/>
                                  <m:limLoc m:val="undOvr"/>
                                  <m:supHide m:val="1"/>
                                  <m:ctrlPr>
                                    <w:rPr>
                                      <w:rFonts w:ascii="Cambria Math" w:eastAsia="Arial" w:hAnsi="Cambria Math" w:cs="Arial"/>
                                      <w:i/>
                                      <w:sz w:val="22"/>
                                      <w:szCs w:val="22"/>
                                    </w:rPr>
                                  </m:ctrlPr>
                                </m:naryPr>
                                <m:sub>
                                  <m:r>
                                    <w:rPr>
                                      <w:rFonts w:ascii="Cambria Math" w:eastAsia="Arial" w:hAnsi="Cambria Math" w:cs="Arial"/>
                                      <w:sz w:val="22"/>
                                      <w:szCs w:val="22"/>
                                    </w:rPr>
                                    <m:t>i in genes</m:t>
                                  </m:r>
                                </m:sub>
                                <m:sup/>
                                <m:e>
                                  <m:sSubSup>
                                    <m:sSubSupPr>
                                      <m:ctrlPr>
                                        <w:rPr>
                                          <w:rFonts w:ascii="Cambria Math" w:eastAsia="Arial" w:hAnsi="Cambria Math" w:cs="Arial"/>
                                          <w:i/>
                                          <w:sz w:val="22"/>
                                          <w:szCs w:val="22"/>
                                        </w:rPr>
                                      </m:ctrlPr>
                                    </m:sSubSupPr>
                                    <m:e>
                                      <m:acc>
                                        <m:accPr>
                                          <m:chr m:val="̅"/>
                                          <m:ctrlPr>
                                            <w:rPr>
                                              <w:rFonts w:ascii="Cambria Math" w:eastAsia="Arial" w:hAnsi="Cambria Math" w:cs="Arial"/>
                                              <w:i/>
                                              <w:sz w:val="22"/>
                                              <w:szCs w:val="22"/>
                                            </w:rPr>
                                          </m:ctrlPr>
                                        </m:accPr>
                                        <m:e>
                                          <m:r>
                                            <w:rPr>
                                              <w:rFonts w:ascii="Cambria Math" w:eastAsia="Arial" w:hAnsi="Cambria Math" w:cs="Arial"/>
                                              <w:sz w:val="22"/>
                                              <w:szCs w:val="22"/>
                                            </w:rPr>
                                            <m:t>B</m:t>
                                          </m:r>
                                        </m:e>
                                      </m:acc>
                                    </m:e>
                                    <m:sub>
                                      <m:r>
                                        <w:rPr>
                                          <w:rFonts w:ascii="Cambria Math" w:eastAsia="Arial" w:hAnsi="Cambria Math" w:cs="Arial"/>
                                          <w:sz w:val="22"/>
                                          <w:szCs w:val="22"/>
                                        </w:rPr>
                                        <m:t>i</m:t>
                                      </m:r>
                                    </m:sub>
                                    <m:sup>
                                      <m:r>
                                        <w:rPr>
                                          <w:rFonts w:ascii="Cambria Math" w:eastAsia="Arial" w:hAnsi="Cambria Math" w:cs="Arial"/>
                                          <w:sz w:val="22"/>
                                          <w:szCs w:val="22"/>
                                        </w:rPr>
                                        <m:t>2</m:t>
                                      </m:r>
                                    </m:sup>
                                  </m:sSubSup>
                                </m:e>
                              </m:nary>
                            </m:e>
                          </m:d>
                        </m:e>
                      </m:rad>
                    </m:den>
                  </m:f>
                </m:e>
              </m:d>
            </m:e>
          </m:rad>
          <m:r>
            <w:rPr>
              <w:rFonts w:ascii="Cambria Math" w:eastAsia="Arial" w:hAnsi="Cambria Math" w:cs="Arial"/>
              <w:sz w:val="22"/>
              <w:szCs w:val="22"/>
            </w:rPr>
            <m:t xml:space="preserve"> </m:t>
          </m:r>
        </m:oMath>
      </m:oMathPara>
    </w:p>
    <w:p w14:paraId="28EEF885" w14:textId="27F33889" w:rsidR="00D46089" w:rsidRDefault="00D46089" w:rsidP="00E61CBA">
      <w:pPr>
        <w:spacing w:line="360" w:lineRule="auto"/>
        <w:jc w:val="both"/>
        <w:rPr>
          <w:rFonts w:ascii="Arial" w:eastAsia="Arial" w:hAnsi="Arial" w:cs="Arial"/>
          <w:sz w:val="22"/>
          <w:szCs w:val="22"/>
        </w:rPr>
      </w:pPr>
      <w:r>
        <w:rPr>
          <w:rFonts w:ascii="Arial" w:eastAsia="Arial" w:hAnsi="Arial" w:cs="Arial"/>
          <w:sz w:val="22"/>
          <w:szCs w:val="22"/>
        </w:rPr>
        <w:t xml:space="preserve">where </w:t>
      </w:r>
      <m:oMath>
        <m:acc>
          <m:accPr>
            <m:chr m:val="̅"/>
            <m:ctrlPr>
              <w:rPr>
                <w:rFonts w:ascii="Cambria Math" w:eastAsia="Arial" w:hAnsi="Cambria Math" w:cs="Arial"/>
                <w:i/>
                <w:sz w:val="22"/>
                <w:szCs w:val="22"/>
              </w:rPr>
            </m:ctrlPr>
          </m:accPr>
          <m:e>
            <m:sSub>
              <m:sSubPr>
                <m:ctrlPr>
                  <w:rPr>
                    <w:rFonts w:ascii="Cambria Math" w:eastAsia="Arial" w:hAnsi="Cambria Math" w:cs="Arial"/>
                    <w:i/>
                    <w:sz w:val="22"/>
                    <w:szCs w:val="22"/>
                  </w:rPr>
                </m:ctrlPr>
              </m:sSubPr>
              <m:e>
                <m:r>
                  <w:rPr>
                    <w:rFonts w:ascii="Cambria Math" w:eastAsia="Arial" w:hAnsi="Cambria Math" w:cs="Arial"/>
                    <w:sz w:val="22"/>
                    <w:szCs w:val="22"/>
                  </w:rPr>
                  <m:t>A</m:t>
                </m:r>
              </m:e>
              <m:sub>
                <m:r>
                  <w:rPr>
                    <w:rFonts w:ascii="Cambria Math" w:eastAsia="Arial" w:hAnsi="Cambria Math" w:cs="Arial"/>
                    <w:sz w:val="22"/>
                    <w:szCs w:val="22"/>
                  </w:rPr>
                  <m:t>i</m:t>
                </m:r>
              </m:sub>
            </m:sSub>
          </m:e>
        </m:acc>
      </m:oMath>
      <w:r>
        <w:rPr>
          <w:rFonts w:ascii="Arial" w:eastAsia="Arial" w:hAnsi="Arial" w:cs="Arial"/>
          <w:sz w:val="22"/>
          <w:szCs w:val="22"/>
        </w:rPr>
        <w:t xml:space="preserve"> and </w:t>
      </w:r>
      <m:oMath>
        <m:acc>
          <m:accPr>
            <m:chr m:val="̅"/>
            <m:ctrlPr>
              <w:rPr>
                <w:rFonts w:ascii="Cambria Math" w:eastAsia="Arial" w:hAnsi="Cambria Math" w:cs="Arial"/>
                <w:i/>
                <w:sz w:val="22"/>
                <w:szCs w:val="22"/>
              </w:rPr>
            </m:ctrlPr>
          </m:accPr>
          <m:e>
            <m:sSub>
              <m:sSubPr>
                <m:ctrlPr>
                  <w:rPr>
                    <w:rFonts w:ascii="Cambria Math" w:eastAsia="Arial" w:hAnsi="Cambria Math" w:cs="Arial"/>
                    <w:i/>
                    <w:sz w:val="22"/>
                    <w:szCs w:val="22"/>
                  </w:rPr>
                </m:ctrlPr>
              </m:sSubPr>
              <m:e>
                <m:r>
                  <w:rPr>
                    <w:rFonts w:ascii="Cambria Math" w:eastAsia="Arial" w:hAnsi="Cambria Math" w:cs="Arial"/>
                    <w:sz w:val="22"/>
                    <w:szCs w:val="22"/>
                  </w:rPr>
                  <m:t>B</m:t>
                </m:r>
              </m:e>
              <m:sub>
                <m:r>
                  <w:rPr>
                    <w:rFonts w:ascii="Cambria Math" w:eastAsia="Arial" w:hAnsi="Cambria Math" w:cs="Arial"/>
                    <w:sz w:val="22"/>
                    <w:szCs w:val="22"/>
                  </w:rPr>
                  <m:t>i</m:t>
                </m:r>
              </m:sub>
            </m:sSub>
          </m:e>
        </m:acc>
      </m:oMath>
      <w:r>
        <w:rPr>
          <w:rFonts w:ascii="Arial" w:eastAsia="Arial" w:hAnsi="Arial" w:cs="Arial"/>
          <w:sz w:val="22"/>
          <w:szCs w:val="22"/>
        </w:rPr>
        <w:t xml:space="preserve"> are the average of log-expression of gene </w:t>
      </w:r>
      <w:proofErr w:type="spellStart"/>
      <w:r>
        <w:rPr>
          <w:rFonts w:ascii="Arial" w:eastAsia="Arial" w:hAnsi="Arial" w:cs="Arial"/>
          <w:i/>
          <w:sz w:val="22"/>
          <w:szCs w:val="22"/>
        </w:rPr>
        <w:t>i</w:t>
      </w:r>
      <w:proofErr w:type="spellEnd"/>
      <w:r>
        <w:rPr>
          <w:rFonts w:ascii="Arial" w:eastAsia="Arial" w:hAnsi="Arial" w:cs="Arial"/>
          <w:i/>
          <w:sz w:val="22"/>
          <w:szCs w:val="22"/>
        </w:rPr>
        <w:t xml:space="preserve"> </w:t>
      </w:r>
      <w:r>
        <w:rPr>
          <w:rFonts w:ascii="Arial" w:eastAsia="Arial" w:hAnsi="Arial" w:cs="Arial"/>
          <w:sz w:val="22"/>
          <w:szCs w:val="22"/>
        </w:rPr>
        <w:t>over all cells in cluster</w:t>
      </w:r>
      <w:r w:rsidR="0004570A">
        <w:rPr>
          <w:rFonts w:ascii="Arial" w:eastAsia="Arial" w:hAnsi="Arial" w:cs="Arial"/>
          <w:sz w:val="22"/>
          <w:szCs w:val="22"/>
        </w:rPr>
        <w:t>s</w:t>
      </w:r>
      <w:r>
        <w:rPr>
          <w:rFonts w:ascii="Arial" w:eastAsia="Arial" w:hAnsi="Arial" w:cs="Arial"/>
          <w:sz w:val="22"/>
          <w:szCs w:val="22"/>
        </w:rPr>
        <w:t xml:space="preserve"> A</w:t>
      </w:r>
      <w:r w:rsidR="0004570A">
        <w:rPr>
          <w:rFonts w:ascii="Arial" w:eastAsia="Arial" w:hAnsi="Arial" w:cs="Arial"/>
          <w:sz w:val="22"/>
          <w:szCs w:val="22"/>
        </w:rPr>
        <w:t xml:space="preserve"> and B. </w:t>
      </w:r>
      <w:r w:rsidR="00D455DA">
        <w:rPr>
          <w:rFonts w:ascii="Arial" w:eastAsia="Arial" w:hAnsi="Arial" w:cs="Arial"/>
          <w:sz w:val="22"/>
          <w:szCs w:val="22"/>
        </w:rPr>
        <w:t xml:space="preserve">Here we profited from </w:t>
      </w:r>
      <w:r w:rsidR="0004570A">
        <w:rPr>
          <w:rFonts w:ascii="Arial" w:eastAsia="Arial" w:hAnsi="Arial" w:cs="Arial"/>
          <w:sz w:val="22"/>
          <w:szCs w:val="22"/>
        </w:rPr>
        <w:t xml:space="preserve">an undocumented option in </w:t>
      </w:r>
      <w:r w:rsidR="0004570A" w:rsidRPr="001C60E7">
        <w:rPr>
          <w:rFonts w:ascii="Arial" w:eastAsia="Arial" w:hAnsi="Arial" w:cs="Arial"/>
          <w:i/>
          <w:iCs/>
          <w:sz w:val="22"/>
          <w:szCs w:val="22"/>
        </w:rPr>
        <w:t>slingshot</w:t>
      </w:r>
      <w:r w:rsidR="0004570A">
        <w:rPr>
          <w:rFonts w:ascii="Arial" w:eastAsia="Arial" w:hAnsi="Arial" w:cs="Arial"/>
          <w:sz w:val="22"/>
          <w:szCs w:val="22"/>
        </w:rPr>
        <w:t xml:space="preserve"> that it accepts distance functions in the form </w:t>
      </w:r>
      <m:oMath>
        <m:r>
          <w:rPr>
            <w:rFonts w:ascii="Cambria Math" w:eastAsia="Arial" w:hAnsi="Cambria Math" w:cs="Arial"/>
            <w:sz w:val="22"/>
            <w:szCs w:val="22"/>
          </w:rPr>
          <m:t xml:space="preserve">f(X, </m:t>
        </m:r>
        <m:sSub>
          <m:sSubPr>
            <m:ctrlPr>
              <w:rPr>
                <w:rFonts w:ascii="Cambria Math" w:eastAsia="Arial" w:hAnsi="Cambria Math" w:cs="Arial"/>
                <w:i/>
                <w:sz w:val="22"/>
                <w:szCs w:val="22"/>
              </w:rPr>
            </m:ctrlPr>
          </m:sSubPr>
          <m:e>
            <m:r>
              <w:rPr>
                <w:rFonts w:ascii="Cambria Math" w:eastAsia="Arial" w:hAnsi="Cambria Math" w:cs="Arial"/>
                <w:sz w:val="22"/>
                <w:szCs w:val="22"/>
              </w:rPr>
              <m:t>w</m:t>
            </m:r>
          </m:e>
          <m:sub>
            <m:r>
              <w:rPr>
                <w:rFonts w:ascii="Cambria Math" w:eastAsia="Arial" w:hAnsi="Cambria Math" w:cs="Arial"/>
                <w:sz w:val="22"/>
                <w:szCs w:val="22"/>
              </w:rPr>
              <m:t>1</m:t>
            </m:r>
          </m:sub>
        </m:sSub>
        <m:r>
          <w:rPr>
            <w:rFonts w:ascii="Cambria Math" w:eastAsia="Arial" w:hAnsi="Cambria Math" w:cs="Arial"/>
            <w:sz w:val="22"/>
            <w:szCs w:val="22"/>
          </w:rPr>
          <m:t xml:space="preserve">, </m:t>
        </m:r>
        <m:sSub>
          <m:sSubPr>
            <m:ctrlPr>
              <w:rPr>
                <w:rFonts w:ascii="Cambria Math" w:eastAsia="Arial" w:hAnsi="Cambria Math" w:cs="Arial"/>
                <w:i/>
                <w:sz w:val="22"/>
                <w:szCs w:val="22"/>
              </w:rPr>
            </m:ctrlPr>
          </m:sSubPr>
          <m:e>
            <m:r>
              <w:rPr>
                <w:rFonts w:ascii="Cambria Math" w:eastAsia="Arial" w:hAnsi="Cambria Math" w:cs="Arial"/>
                <w:sz w:val="22"/>
                <w:szCs w:val="22"/>
              </w:rPr>
              <m:t>w</m:t>
            </m:r>
          </m:e>
          <m:sub>
            <m:r>
              <w:rPr>
                <w:rFonts w:ascii="Cambria Math" w:eastAsia="Arial" w:hAnsi="Cambria Math" w:cs="Arial"/>
                <w:sz w:val="22"/>
                <w:szCs w:val="22"/>
              </w:rPr>
              <m:t>2</m:t>
            </m:r>
          </m:sub>
        </m:sSub>
        <m:r>
          <w:rPr>
            <w:rFonts w:ascii="Cambria Math" w:eastAsia="Arial" w:hAnsi="Cambria Math" w:cs="Arial"/>
            <w:sz w:val="22"/>
            <w:szCs w:val="22"/>
          </w:rPr>
          <m:t>)</m:t>
        </m:r>
      </m:oMath>
      <w:r w:rsidR="0004570A">
        <w:rPr>
          <w:rFonts w:ascii="Arial" w:eastAsia="Arial" w:hAnsi="Arial" w:cs="Arial"/>
          <w:sz w:val="22"/>
          <w:szCs w:val="22"/>
        </w:rPr>
        <w:t xml:space="preserve">, where </w:t>
      </w:r>
      <w:r w:rsidR="0004570A" w:rsidRPr="0004570A">
        <w:rPr>
          <w:rFonts w:ascii="Arial" w:eastAsia="Arial" w:hAnsi="Arial" w:cs="Arial"/>
          <w:i/>
          <w:sz w:val="22"/>
          <w:szCs w:val="22"/>
        </w:rPr>
        <w:t>X</w:t>
      </w:r>
      <w:r w:rsidR="0004570A">
        <w:rPr>
          <w:rFonts w:ascii="Arial" w:eastAsia="Arial" w:hAnsi="Arial" w:cs="Arial"/>
          <w:sz w:val="22"/>
          <w:szCs w:val="22"/>
        </w:rPr>
        <w:t xml:space="preserve"> is the gene expression matrix and </w:t>
      </w:r>
      <m:oMath>
        <m:sSub>
          <m:sSubPr>
            <m:ctrlPr>
              <w:rPr>
                <w:rFonts w:ascii="Cambria Math" w:eastAsia="Arial" w:hAnsi="Cambria Math" w:cs="Arial"/>
                <w:i/>
                <w:sz w:val="22"/>
                <w:szCs w:val="22"/>
              </w:rPr>
            </m:ctrlPr>
          </m:sSubPr>
          <m:e>
            <m:r>
              <w:rPr>
                <w:rFonts w:ascii="Cambria Math" w:eastAsia="Arial" w:hAnsi="Cambria Math" w:cs="Arial"/>
                <w:sz w:val="22"/>
                <w:szCs w:val="22"/>
              </w:rPr>
              <m:t>w</m:t>
            </m:r>
          </m:e>
          <m:sub>
            <m:r>
              <w:rPr>
                <w:rFonts w:ascii="Cambria Math" w:eastAsia="Arial" w:hAnsi="Cambria Math" w:cs="Arial"/>
                <w:sz w:val="22"/>
                <w:szCs w:val="22"/>
              </w:rPr>
              <m:t>1</m:t>
            </m:r>
          </m:sub>
        </m:sSub>
      </m:oMath>
      <w:r w:rsidR="0004570A">
        <w:rPr>
          <w:rFonts w:ascii="Arial" w:eastAsia="Arial" w:hAnsi="Arial" w:cs="Arial"/>
          <w:sz w:val="22"/>
          <w:szCs w:val="22"/>
        </w:rPr>
        <w:t xml:space="preserve"> and </w:t>
      </w:r>
      <m:oMath>
        <m:sSub>
          <m:sSubPr>
            <m:ctrlPr>
              <w:rPr>
                <w:rFonts w:ascii="Cambria Math" w:eastAsia="Arial" w:hAnsi="Cambria Math" w:cs="Arial"/>
                <w:i/>
                <w:sz w:val="22"/>
                <w:szCs w:val="22"/>
              </w:rPr>
            </m:ctrlPr>
          </m:sSubPr>
          <m:e>
            <m:r>
              <w:rPr>
                <w:rFonts w:ascii="Cambria Math" w:eastAsia="Arial" w:hAnsi="Cambria Math" w:cs="Arial"/>
                <w:sz w:val="22"/>
                <w:szCs w:val="22"/>
              </w:rPr>
              <m:t>w</m:t>
            </m:r>
          </m:e>
          <m:sub>
            <m:r>
              <w:rPr>
                <w:rFonts w:ascii="Cambria Math" w:eastAsia="Arial" w:hAnsi="Cambria Math" w:cs="Arial"/>
                <w:sz w:val="22"/>
                <w:szCs w:val="22"/>
              </w:rPr>
              <m:t>2</m:t>
            </m:r>
          </m:sub>
        </m:sSub>
      </m:oMath>
      <w:r w:rsidR="0004570A">
        <w:rPr>
          <w:rFonts w:ascii="Arial" w:eastAsia="Arial" w:hAnsi="Arial" w:cs="Arial"/>
          <w:sz w:val="22"/>
          <w:szCs w:val="22"/>
        </w:rPr>
        <w:t xml:space="preserve"> are index vectors</w:t>
      </w:r>
      <w:r w:rsidR="00FF5AE0">
        <w:rPr>
          <w:rFonts w:ascii="Arial" w:eastAsia="Arial" w:hAnsi="Arial" w:cs="Arial"/>
          <w:sz w:val="22"/>
          <w:szCs w:val="22"/>
        </w:rPr>
        <w:t xml:space="preserve">, where 1 </w:t>
      </w:r>
      <w:r w:rsidR="00994F5A">
        <w:rPr>
          <w:rFonts w:ascii="Arial" w:eastAsia="Arial" w:hAnsi="Arial" w:cs="Arial"/>
          <w:sz w:val="22"/>
          <w:szCs w:val="22"/>
        </w:rPr>
        <w:t xml:space="preserve">stands </w:t>
      </w:r>
      <w:r w:rsidR="00FF5AE0">
        <w:rPr>
          <w:rFonts w:ascii="Arial" w:eastAsia="Arial" w:hAnsi="Arial" w:cs="Arial"/>
          <w:sz w:val="22"/>
          <w:szCs w:val="22"/>
        </w:rPr>
        <w:t xml:space="preserve">for a cell included into the cluster and 0 otherwise. </w:t>
      </w:r>
    </w:p>
    <w:p w14:paraId="20C86B34" w14:textId="1C4D9D25" w:rsidR="00AE6B53" w:rsidRDefault="00FF5AE0" w:rsidP="00E61CBA">
      <w:pPr>
        <w:spacing w:line="360" w:lineRule="auto"/>
        <w:jc w:val="both"/>
        <w:rPr>
          <w:rFonts w:ascii="Arial" w:eastAsia="Arial" w:hAnsi="Arial" w:cs="Arial"/>
          <w:sz w:val="22"/>
          <w:szCs w:val="22"/>
        </w:rPr>
      </w:pPr>
      <w:r>
        <w:rPr>
          <w:rFonts w:ascii="Arial" w:eastAsia="Arial" w:hAnsi="Arial" w:cs="Arial"/>
          <w:sz w:val="22"/>
          <w:szCs w:val="22"/>
        </w:rPr>
        <w:lastRenderedPageBreak/>
        <w:tab/>
      </w:r>
      <w:r w:rsidR="00797F4D">
        <w:rPr>
          <w:rFonts w:ascii="Arial" w:eastAsia="Arial" w:hAnsi="Arial" w:cs="Arial"/>
          <w:sz w:val="22"/>
          <w:szCs w:val="22"/>
        </w:rPr>
        <w:t>T</w:t>
      </w:r>
      <w:r w:rsidR="00357EB5">
        <w:rPr>
          <w:rFonts w:ascii="Arial" w:eastAsia="Arial" w:hAnsi="Arial" w:cs="Arial"/>
          <w:sz w:val="22"/>
          <w:szCs w:val="22"/>
        </w:rPr>
        <w:t xml:space="preserve">his set of parameters allowed </w:t>
      </w:r>
      <w:r w:rsidR="00994F5A">
        <w:rPr>
          <w:rFonts w:ascii="Arial" w:eastAsia="Arial" w:hAnsi="Arial" w:cs="Arial"/>
          <w:sz w:val="22"/>
          <w:szCs w:val="22"/>
        </w:rPr>
        <w:t xml:space="preserve">us </w:t>
      </w:r>
      <w:r w:rsidR="00357EB5">
        <w:rPr>
          <w:rFonts w:ascii="Arial" w:eastAsia="Arial" w:hAnsi="Arial" w:cs="Arial"/>
          <w:sz w:val="22"/>
          <w:szCs w:val="22"/>
        </w:rPr>
        <w:t xml:space="preserve">to start trajectories in different </w:t>
      </w:r>
      <w:r w:rsidR="00994F5A">
        <w:rPr>
          <w:rFonts w:ascii="Arial" w:eastAsia="Arial" w:hAnsi="Arial" w:cs="Arial"/>
          <w:sz w:val="22"/>
          <w:szCs w:val="22"/>
        </w:rPr>
        <w:t xml:space="preserve">regions </w:t>
      </w:r>
      <w:r>
        <w:rPr>
          <w:rFonts w:ascii="Arial" w:eastAsia="Arial" w:hAnsi="Arial" w:cs="Arial"/>
          <w:sz w:val="22"/>
          <w:szCs w:val="22"/>
        </w:rPr>
        <w:t xml:space="preserve">of the </w:t>
      </w:r>
      <w:r w:rsidR="00994F5A">
        <w:rPr>
          <w:rFonts w:ascii="Arial" w:eastAsia="Arial" w:hAnsi="Arial" w:cs="Arial"/>
          <w:sz w:val="22"/>
          <w:szCs w:val="22"/>
        </w:rPr>
        <w:t xml:space="preserve">starting point </w:t>
      </w:r>
      <w:r>
        <w:rPr>
          <w:rFonts w:ascii="Arial" w:eastAsia="Arial" w:hAnsi="Arial" w:cs="Arial"/>
          <w:sz w:val="22"/>
          <w:szCs w:val="22"/>
        </w:rPr>
        <w:t xml:space="preserve">cluster (owing to the non-zero value of the </w:t>
      </w:r>
      <w:r w:rsidRPr="00FF5AE0">
        <w:rPr>
          <w:rFonts w:ascii="Courier" w:eastAsia="Arial" w:hAnsi="Courier" w:cs="Arial"/>
          <w:sz w:val="22"/>
          <w:szCs w:val="22"/>
        </w:rPr>
        <w:t>shrink</w:t>
      </w:r>
      <w:r>
        <w:rPr>
          <w:rFonts w:ascii="Arial" w:eastAsia="Arial" w:hAnsi="Arial" w:cs="Arial"/>
          <w:sz w:val="22"/>
          <w:szCs w:val="22"/>
        </w:rPr>
        <w:t xml:space="preserve"> parameter), with trajectory ends not protruding much from the terminal cluster cloud (owing to combination of </w:t>
      </w:r>
      <w:r w:rsidRPr="00FF5AE0">
        <w:rPr>
          <w:rFonts w:ascii="Courier" w:eastAsia="Arial" w:hAnsi="Courier" w:cs="Arial"/>
          <w:sz w:val="22"/>
          <w:szCs w:val="22"/>
        </w:rPr>
        <w:t>extend</w:t>
      </w:r>
      <w:r>
        <w:rPr>
          <w:rFonts w:ascii="Arial" w:eastAsia="Arial" w:hAnsi="Arial" w:cs="Arial"/>
          <w:sz w:val="22"/>
          <w:szCs w:val="22"/>
        </w:rPr>
        <w:t xml:space="preserve"> and </w:t>
      </w:r>
      <w:r w:rsidRPr="00FF5AE0">
        <w:rPr>
          <w:rFonts w:ascii="Courier" w:eastAsia="Arial" w:hAnsi="Courier" w:cs="Arial"/>
          <w:sz w:val="22"/>
          <w:szCs w:val="22"/>
        </w:rPr>
        <w:t>stretch</w:t>
      </w:r>
      <w:r>
        <w:rPr>
          <w:rFonts w:ascii="Arial" w:eastAsia="Arial" w:hAnsi="Arial" w:cs="Arial"/>
          <w:sz w:val="22"/>
          <w:szCs w:val="22"/>
        </w:rPr>
        <w:t xml:space="preserve"> values).</w:t>
      </w:r>
    </w:p>
    <w:p w14:paraId="15956095" w14:textId="481F8BE4" w:rsidR="002F7D70" w:rsidRDefault="00D455DA" w:rsidP="00E61CBA">
      <w:pPr>
        <w:spacing w:line="360" w:lineRule="auto"/>
        <w:jc w:val="both"/>
        <w:rPr>
          <w:rFonts w:ascii="Arial" w:eastAsia="Arial" w:hAnsi="Arial" w:cs="Arial"/>
          <w:sz w:val="22"/>
          <w:szCs w:val="22"/>
        </w:rPr>
      </w:pPr>
      <w:r>
        <w:rPr>
          <w:rFonts w:ascii="Arial" w:eastAsia="Arial" w:hAnsi="Arial" w:cs="Arial"/>
          <w:sz w:val="22"/>
          <w:szCs w:val="22"/>
        </w:rPr>
        <w:tab/>
        <w:t xml:space="preserve">Cells for heatmaps in Extended Data Figure 5 were obtained from slingshot object constructed in 42D using the threshold of 0.95 to collect cells </w:t>
      </w:r>
      <w:proofErr w:type="gramStart"/>
      <w:r>
        <w:rPr>
          <w:rFonts w:ascii="Arial" w:eastAsia="Arial" w:hAnsi="Arial" w:cs="Arial"/>
          <w:sz w:val="22"/>
          <w:szCs w:val="22"/>
        </w:rPr>
        <w:t xml:space="preserve">( </w:t>
      </w:r>
      <w:proofErr w:type="spellStart"/>
      <w:r w:rsidRPr="00E61CBA">
        <w:rPr>
          <w:rFonts w:ascii="Courier" w:eastAsia="Arial" w:hAnsi="Courier" w:cs="Arial"/>
          <w:sz w:val="22"/>
          <w:szCs w:val="22"/>
        </w:rPr>
        <w:t>curveOrd</w:t>
      </w:r>
      <w:proofErr w:type="spellEnd"/>
      <w:proofErr w:type="gramEnd"/>
      <w:r w:rsidRPr="00E61CBA">
        <w:rPr>
          <w:rFonts w:ascii="Courier" w:eastAsia="Arial" w:hAnsi="Courier" w:cs="Arial"/>
          <w:sz w:val="22"/>
          <w:szCs w:val="22"/>
        </w:rPr>
        <w:t xml:space="preserve">[ </w:t>
      </w:r>
      <w:proofErr w:type="spellStart"/>
      <w:r w:rsidRPr="00E61CBA">
        <w:rPr>
          <w:rFonts w:ascii="Courier" w:eastAsia="Arial" w:hAnsi="Courier" w:cs="Arial"/>
          <w:sz w:val="22"/>
          <w:szCs w:val="22"/>
        </w:rPr>
        <w:t>curveWt</w:t>
      </w:r>
      <w:proofErr w:type="spellEnd"/>
      <w:r w:rsidRPr="00E61CBA">
        <w:rPr>
          <w:rFonts w:ascii="Courier" w:eastAsia="Arial" w:hAnsi="Courier" w:cs="Arial"/>
          <w:sz w:val="22"/>
          <w:szCs w:val="22"/>
        </w:rPr>
        <w:t xml:space="preserve"> &gt; 0.95</w:t>
      </w:r>
      <w:r>
        <w:rPr>
          <w:rFonts w:ascii="Arial" w:eastAsia="Arial" w:hAnsi="Arial" w:cs="Arial"/>
          <w:sz w:val="22"/>
          <w:szCs w:val="22"/>
        </w:rPr>
        <w:t xml:space="preserve">, ] of the </w:t>
      </w:r>
      <w:proofErr w:type="spellStart"/>
      <w:r w:rsidRPr="00E61CBA">
        <w:rPr>
          <w:rFonts w:ascii="Courier" w:eastAsia="Arial" w:hAnsi="Courier" w:cs="Arial"/>
          <w:sz w:val="22"/>
          <w:szCs w:val="22"/>
        </w:rPr>
        <w:t>slingshotObject@curves</w:t>
      </w:r>
      <w:proofErr w:type="spellEnd"/>
      <w:r>
        <w:rPr>
          <w:rFonts w:ascii="Arial" w:eastAsia="Arial" w:hAnsi="Arial" w:cs="Arial"/>
          <w:sz w:val="22"/>
          <w:szCs w:val="22"/>
        </w:rPr>
        <w:t xml:space="preserve"> ). </w:t>
      </w:r>
    </w:p>
    <w:p w14:paraId="7D4689A8" w14:textId="161BFE73" w:rsidR="00E61CBA" w:rsidRDefault="00E61CBA" w:rsidP="00E61CBA">
      <w:pPr>
        <w:spacing w:line="360" w:lineRule="auto"/>
        <w:jc w:val="both"/>
        <w:rPr>
          <w:rFonts w:ascii="Arial" w:eastAsia="Arial" w:hAnsi="Arial" w:cs="Arial"/>
          <w:sz w:val="22"/>
          <w:szCs w:val="22"/>
        </w:rPr>
      </w:pPr>
    </w:p>
    <w:p w14:paraId="4AFD448A" w14:textId="7F72E5B9" w:rsidR="00E61CBA" w:rsidRDefault="00D3486B" w:rsidP="00D3486B">
      <w:pPr>
        <w:spacing w:line="360" w:lineRule="auto"/>
        <w:jc w:val="both"/>
        <w:rPr>
          <w:rFonts w:ascii="Arial" w:eastAsia="Arial" w:hAnsi="Arial" w:cs="Arial"/>
          <w:b/>
          <w:sz w:val="22"/>
          <w:szCs w:val="22"/>
        </w:rPr>
      </w:pPr>
      <w:r w:rsidRPr="00D3486B">
        <w:rPr>
          <w:rFonts w:ascii="Arial" w:eastAsia="Arial" w:hAnsi="Arial" w:cs="Arial"/>
          <w:b/>
          <w:sz w:val="22"/>
          <w:szCs w:val="22"/>
        </w:rPr>
        <w:t>Analysis of Data Obtained by Single-Cell Gene Expression Profiling using TaqMan®</w:t>
      </w:r>
      <w:r>
        <w:rPr>
          <w:rFonts w:ascii="Arial" w:eastAsia="Arial" w:hAnsi="Arial" w:cs="Arial"/>
          <w:b/>
          <w:sz w:val="22"/>
          <w:szCs w:val="22"/>
        </w:rPr>
        <w:t xml:space="preserve"> </w:t>
      </w:r>
      <w:r w:rsidRPr="00D3486B">
        <w:rPr>
          <w:rFonts w:ascii="Arial" w:eastAsia="Arial" w:hAnsi="Arial" w:cs="Arial"/>
          <w:b/>
          <w:sz w:val="22"/>
          <w:szCs w:val="22"/>
        </w:rPr>
        <w:t>Gene</w:t>
      </w:r>
      <w:r>
        <w:rPr>
          <w:rFonts w:ascii="Arial" w:eastAsia="Arial" w:hAnsi="Arial" w:cs="Arial"/>
          <w:b/>
          <w:sz w:val="22"/>
          <w:szCs w:val="22"/>
        </w:rPr>
        <w:t xml:space="preserve"> </w:t>
      </w:r>
      <w:r w:rsidRPr="00D3486B">
        <w:rPr>
          <w:rFonts w:ascii="Arial" w:eastAsia="Arial" w:hAnsi="Arial" w:cs="Arial"/>
          <w:b/>
          <w:sz w:val="22"/>
          <w:szCs w:val="22"/>
        </w:rPr>
        <w:t>Expression Assays</w:t>
      </w:r>
    </w:p>
    <w:p w14:paraId="75E3E323" w14:textId="428DBC83" w:rsidR="00D3486B" w:rsidRDefault="00D3486B" w:rsidP="00D3486B">
      <w:pPr>
        <w:spacing w:line="360" w:lineRule="auto"/>
        <w:jc w:val="both"/>
        <w:rPr>
          <w:rFonts w:ascii="Arial" w:eastAsia="Arial" w:hAnsi="Arial" w:cs="Arial"/>
          <w:b/>
          <w:sz w:val="22"/>
          <w:szCs w:val="22"/>
        </w:rPr>
      </w:pPr>
    </w:p>
    <w:p w14:paraId="23EB09EF" w14:textId="26574950" w:rsidR="00000F63" w:rsidRDefault="00D3486B" w:rsidP="00000F63">
      <w:pPr>
        <w:spacing w:line="360" w:lineRule="auto"/>
        <w:jc w:val="both"/>
        <w:rPr>
          <w:rFonts w:ascii="Arial" w:eastAsia="Arial" w:hAnsi="Arial" w:cs="Arial"/>
          <w:sz w:val="22"/>
          <w:szCs w:val="22"/>
        </w:rPr>
      </w:pPr>
      <w:r w:rsidRPr="00D3486B">
        <w:rPr>
          <w:rFonts w:ascii="Arial" w:eastAsia="Arial" w:hAnsi="Arial" w:cs="Arial"/>
          <w:b/>
          <w:sz w:val="22"/>
          <w:szCs w:val="22"/>
        </w:rPr>
        <w:t>Initial data:</w:t>
      </w:r>
      <w:r>
        <w:rPr>
          <w:rFonts w:ascii="Arial" w:eastAsia="Arial" w:hAnsi="Arial" w:cs="Arial"/>
          <w:b/>
          <w:sz w:val="22"/>
          <w:szCs w:val="22"/>
        </w:rPr>
        <w:t xml:space="preserve"> </w:t>
      </w:r>
      <w:r>
        <w:rPr>
          <w:rFonts w:ascii="Arial" w:eastAsia="Arial" w:hAnsi="Arial" w:cs="Arial"/>
          <w:sz w:val="22"/>
          <w:szCs w:val="22"/>
        </w:rPr>
        <w:t xml:space="preserve">The results of </w:t>
      </w:r>
      <w:r w:rsidR="00000F63">
        <w:rPr>
          <w:rFonts w:ascii="Arial" w:eastAsia="Arial" w:hAnsi="Arial" w:cs="Arial"/>
          <w:sz w:val="22"/>
          <w:szCs w:val="22"/>
        </w:rPr>
        <w:t xml:space="preserve">single cell </w:t>
      </w:r>
      <w:r>
        <w:rPr>
          <w:rFonts w:ascii="Arial" w:eastAsia="Arial" w:hAnsi="Arial" w:cs="Arial"/>
          <w:sz w:val="22"/>
          <w:szCs w:val="22"/>
        </w:rPr>
        <w:t>TaqMan RT-PCR profiling were supplied in a</w:t>
      </w:r>
      <w:r w:rsidR="00000F63">
        <w:rPr>
          <w:rFonts w:ascii="Arial" w:eastAsia="Arial" w:hAnsi="Arial" w:cs="Arial"/>
          <w:sz w:val="22"/>
          <w:szCs w:val="22"/>
        </w:rPr>
        <w:t xml:space="preserve"> table</w:t>
      </w:r>
      <w:r>
        <w:rPr>
          <w:rFonts w:ascii="Arial" w:eastAsia="Arial" w:hAnsi="Arial" w:cs="Arial"/>
          <w:sz w:val="22"/>
          <w:szCs w:val="22"/>
        </w:rPr>
        <w:t xml:space="preserve"> csv file (semicolon separated) and contained results of profiling of expression of 1</w:t>
      </w:r>
      <w:r w:rsidR="00000F63">
        <w:rPr>
          <w:rFonts w:ascii="Arial" w:eastAsia="Arial" w:hAnsi="Arial" w:cs="Arial"/>
          <w:sz w:val="22"/>
          <w:szCs w:val="22"/>
        </w:rPr>
        <w:t>3</w:t>
      </w:r>
      <w:r>
        <w:rPr>
          <w:rFonts w:ascii="Arial" w:eastAsia="Arial" w:hAnsi="Arial" w:cs="Arial"/>
          <w:sz w:val="22"/>
          <w:szCs w:val="22"/>
        </w:rPr>
        <w:t xml:space="preserve"> </w:t>
      </w:r>
      <w:r w:rsidR="003E5709">
        <w:rPr>
          <w:rFonts w:ascii="Arial" w:eastAsia="Arial" w:hAnsi="Arial" w:cs="Arial"/>
          <w:sz w:val="22"/>
          <w:szCs w:val="22"/>
        </w:rPr>
        <w:t xml:space="preserve">marker </w:t>
      </w:r>
      <w:r>
        <w:rPr>
          <w:rFonts w:ascii="Arial" w:eastAsia="Arial" w:hAnsi="Arial" w:cs="Arial"/>
          <w:sz w:val="22"/>
          <w:szCs w:val="22"/>
        </w:rPr>
        <w:t>genes</w:t>
      </w:r>
      <w:r w:rsidR="00000F63">
        <w:rPr>
          <w:rFonts w:ascii="Arial" w:eastAsia="Arial" w:hAnsi="Arial" w:cs="Arial"/>
          <w:sz w:val="22"/>
          <w:szCs w:val="22"/>
        </w:rPr>
        <w:t>, the external control (</w:t>
      </w:r>
      <w:r w:rsidR="00000F63">
        <w:rPr>
          <w:rFonts w:ascii="Arial" w:eastAsia="Arial" w:hAnsi="Arial" w:cs="Arial"/>
          <w:i/>
          <w:sz w:val="22"/>
          <w:szCs w:val="22"/>
        </w:rPr>
        <w:t>kanamycin</w:t>
      </w:r>
      <w:r w:rsidR="00000F63">
        <w:rPr>
          <w:rFonts w:ascii="Arial" w:eastAsia="Arial" w:hAnsi="Arial" w:cs="Arial"/>
          <w:sz w:val="22"/>
          <w:szCs w:val="22"/>
        </w:rPr>
        <w:t>) and the internal housekeeping control (</w:t>
      </w:r>
      <w:r w:rsidR="00000F63">
        <w:rPr>
          <w:rFonts w:ascii="Arial" w:eastAsia="Arial" w:hAnsi="Arial" w:cs="Arial"/>
          <w:i/>
          <w:sz w:val="22"/>
          <w:szCs w:val="22"/>
        </w:rPr>
        <w:t>rpl13</w:t>
      </w:r>
      <w:r w:rsidR="00000F63">
        <w:rPr>
          <w:rFonts w:ascii="Arial" w:eastAsia="Arial" w:hAnsi="Arial" w:cs="Arial"/>
          <w:sz w:val="22"/>
          <w:szCs w:val="22"/>
        </w:rPr>
        <w:t xml:space="preserve">) </w:t>
      </w:r>
      <w:r>
        <w:rPr>
          <w:rFonts w:ascii="Arial" w:eastAsia="Arial" w:hAnsi="Arial" w:cs="Arial"/>
          <w:sz w:val="22"/>
          <w:szCs w:val="22"/>
        </w:rPr>
        <w:t xml:space="preserve">in 159 cells. The list of genes was different from that used for </w:t>
      </w:r>
      <w:proofErr w:type="spellStart"/>
      <w:r>
        <w:rPr>
          <w:rFonts w:ascii="Arial" w:eastAsia="Arial" w:hAnsi="Arial" w:cs="Arial"/>
          <w:sz w:val="22"/>
          <w:szCs w:val="22"/>
        </w:rPr>
        <w:t>Nanostring</w:t>
      </w:r>
      <w:proofErr w:type="spellEnd"/>
      <w:r>
        <w:rPr>
          <w:rFonts w:ascii="Arial" w:eastAsia="Arial" w:hAnsi="Arial" w:cs="Arial"/>
          <w:sz w:val="22"/>
          <w:szCs w:val="22"/>
        </w:rPr>
        <w:t xml:space="preserve"> analysis:</w:t>
      </w:r>
      <w:r w:rsidR="00000F63">
        <w:rPr>
          <w:rFonts w:ascii="Arial" w:eastAsia="Arial" w:hAnsi="Arial" w:cs="Arial"/>
          <w:sz w:val="22"/>
          <w:szCs w:val="22"/>
        </w:rPr>
        <w:t xml:space="preserve"> {</w:t>
      </w:r>
      <w:r w:rsidR="00000F63" w:rsidRPr="00000F63">
        <w:rPr>
          <w:rFonts w:ascii="Arial" w:eastAsia="Arial" w:hAnsi="Arial" w:cs="Arial"/>
          <w:b/>
          <w:i/>
          <w:sz w:val="22"/>
          <w:szCs w:val="22"/>
        </w:rPr>
        <w:t>elavl3</w:t>
      </w:r>
      <w:r w:rsidR="00000F63">
        <w:rPr>
          <w:rFonts w:ascii="Arial" w:eastAsia="Arial" w:hAnsi="Arial" w:cs="Arial"/>
          <w:sz w:val="22"/>
          <w:szCs w:val="22"/>
        </w:rPr>
        <w:t xml:space="preserve">, </w:t>
      </w:r>
      <w:proofErr w:type="spellStart"/>
      <w:r w:rsidR="00000F63" w:rsidRPr="00000F63">
        <w:rPr>
          <w:rFonts w:ascii="Arial" w:eastAsia="Arial" w:hAnsi="Arial" w:cs="Arial"/>
          <w:i/>
          <w:sz w:val="22"/>
          <w:szCs w:val="22"/>
        </w:rPr>
        <w:t>ltk</w:t>
      </w:r>
      <w:proofErr w:type="spellEnd"/>
      <w:r w:rsidR="00000F63">
        <w:rPr>
          <w:rFonts w:ascii="Arial" w:eastAsia="Arial" w:hAnsi="Arial" w:cs="Arial"/>
          <w:sz w:val="22"/>
          <w:szCs w:val="22"/>
        </w:rPr>
        <w:t xml:space="preserve">, </w:t>
      </w:r>
      <w:proofErr w:type="spellStart"/>
      <w:r w:rsidR="00000F63" w:rsidRPr="00000F63">
        <w:rPr>
          <w:rFonts w:ascii="Arial" w:eastAsia="Arial" w:hAnsi="Arial" w:cs="Arial"/>
          <w:i/>
          <w:sz w:val="22"/>
          <w:szCs w:val="22"/>
        </w:rPr>
        <w:t>mbpa</w:t>
      </w:r>
      <w:proofErr w:type="spellEnd"/>
      <w:r w:rsidR="00000F63">
        <w:rPr>
          <w:rFonts w:ascii="Arial" w:eastAsia="Arial" w:hAnsi="Arial" w:cs="Arial"/>
          <w:sz w:val="22"/>
          <w:szCs w:val="22"/>
        </w:rPr>
        <w:t xml:space="preserve">, </w:t>
      </w:r>
      <w:proofErr w:type="spellStart"/>
      <w:r w:rsidR="00000F63" w:rsidRPr="00000F63">
        <w:rPr>
          <w:rFonts w:ascii="Arial" w:eastAsia="Arial" w:hAnsi="Arial" w:cs="Arial"/>
          <w:i/>
          <w:sz w:val="22"/>
          <w:szCs w:val="22"/>
        </w:rPr>
        <w:t>mitfa</w:t>
      </w:r>
      <w:proofErr w:type="spellEnd"/>
      <w:r w:rsidR="00000F63">
        <w:rPr>
          <w:rFonts w:ascii="Arial" w:eastAsia="Arial" w:hAnsi="Arial" w:cs="Arial"/>
          <w:sz w:val="22"/>
          <w:szCs w:val="22"/>
        </w:rPr>
        <w:t xml:space="preserve">, </w:t>
      </w:r>
      <w:r w:rsidR="00000F63" w:rsidRPr="00000F63">
        <w:rPr>
          <w:rFonts w:ascii="Arial" w:eastAsia="Arial" w:hAnsi="Arial" w:cs="Arial"/>
          <w:b/>
          <w:i/>
          <w:sz w:val="22"/>
          <w:szCs w:val="22"/>
        </w:rPr>
        <w:t>neurog1</w:t>
      </w:r>
      <w:r w:rsidR="00000F63">
        <w:rPr>
          <w:rFonts w:ascii="Arial" w:eastAsia="Arial" w:hAnsi="Arial" w:cs="Arial"/>
          <w:sz w:val="22"/>
          <w:szCs w:val="22"/>
        </w:rPr>
        <w:t>,</w:t>
      </w:r>
      <w:r w:rsidR="00000F63" w:rsidRPr="00000F63">
        <w:rPr>
          <w:rFonts w:ascii="Arial" w:eastAsia="Arial" w:hAnsi="Arial" w:cs="Arial"/>
          <w:i/>
          <w:sz w:val="22"/>
          <w:szCs w:val="22"/>
        </w:rPr>
        <w:t xml:space="preserve"> pax7b</w:t>
      </w:r>
      <w:r w:rsidR="00000F63">
        <w:rPr>
          <w:rFonts w:ascii="Arial" w:eastAsia="Arial" w:hAnsi="Arial" w:cs="Arial"/>
          <w:sz w:val="22"/>
          <w:szCs w:val="22"/>
        </w:rPr>
        <w:t xml:space="preserve">, </w:t>
      </w:r>
      <w:r w:rsidR="00000F63" w:rsidRPr="00000F63">
        <w:rPr>
          <w:rFonts w:ascii="Arial" w:eastAsia="Arial" w:hAnsi="Arial" w:cs="Arial"/>
          <w:i/>
          <w:sz w:val="22"/>
          <w:szCs w:val="22"/>
        </w:rPr>
        <w:t>phox2b</w:t>
      </w:r>
      <w:r w:rsidR="00E6688A">
        <w:rPr>
          <w:rFonts w:ascii="Arial" w:eastAsia="Arial" w:hAnsi="Arial" w:cs="Arial"/>
          <w:i/>
          <w:sz w:val="22"/>
          <w:szCs w:val="22"/>
        </w:rPr>
        <w:t>b</w:t>
      </w:r>
      <w:r w:rsidR="00000F63">
        <w:rPr>
          <w:rFonts w:ascii="Arial" w:eastAsia="Arial" w:hAnsi="Arial" w:cs="Arial"/>
          <w:sz w:val="22"/>
          <w:szCs w:val="22"/>
        </w:rPr>
        <w:t xml:space="preserve">, </w:t>
      </w:r>
      <w:r w:rsidR="00000F63" w:rsidRPr="00000F63">
        <w:rPr>
          <w:rFonts w:ascii="Arial" w:eastAsia="Arial" w:hAnsi="Arial" w:cs="Arial"/>
          <w:i/>
          <w:sz w:val="22"/>
          <w:szCs w:val="22"/>
        </w:rPr>
        <w:t>pnp4a</w:t>
      </w:r>
      <w:r w:rsidR="00000F63">
        <w:rPr>
          <w:rFonts w:ascii="Arial" w:eastAsia="Arial" w:hAnsi="Arial" w:cs="Arial"/>
          <w:sz w:val="22"/>
          <w:szCs w:val="22"/>
        </w:rPr>
        <w:t xml:space="preserve">, </w:t>
      </w:r>
      <w:r w:rsidR="00000F63" w:rsidRPr="00000F63">
        <w:rPr>
          <w:rFonts w:ascii="Arial" w:eastAsia="Arial" w:hAnsi="Arial" w:cs="Arial"/>
          <w:i/>
          <w:sz w:val="22"/>
          <w:szCs w:val="22"/>
        </w:rPr>
        <w:t>snai1b</w:t>
      </w:r>
      <w:r w:rsidR="00000F63">
        <w:rPr>
          <w:rFonts w:ascii="Arial" w:eastAsia="Arial" w:hAnsi="Arial" w:cs="Arial"/>
          <w:sz w:val="22"/>
          <w:szCs w:val="22"/>
        </w:rPr>
        <w:t xml:space="preserve">, </w:t>
      </w:r>
      <w:r w:rsidR="00000F63" w:rsidRPr="00000F63">
        <w:rPr>
          <w:rFonts w:ascii="Arial" w:eastAsia="Arial" w:hAnsi="Arial" w:cs="Arial"/>
          <w:i/>
          <w:sz w:val="22"/>
          <w:szCs w:val="22"/>
        </w:rPr>
        <w:t>sox10</w:t>
      </w:r>
      <w:r w:rsidR="00000F63">
        <w:rPr>
          <w:rFonts w:ascii="Arial" w:eastAsia="Arial" w:hAnsi="Arial" w:cs="Arial"/>
          <w:sz w:val="22"/>
          <w:szCs w:val="22"/>
        </w:rPr>
        <w:t xml:space="preserve">, </w:t>
      </w:r>
      <w:r w:rsidR="00000F63" w:rsidRPr="00000F63">
        <w:rPr>
          <w:rFonts w:ascii="Arial" w:eastAsia="Arial" w:hAnsi="Arial" w:cs="Arial"/>
          <w:i/>
          <w:sz w:val="22"/>
          <w:szCs w:val="22"/>
        </w:rPr>
        <w:t>sox9b</w:t>
      </w:r>
      <w:r w:rsidR="00000F63">
        <w:rPr>
          <w:rFonts w:ascii="Arial" w:eastAsia="Arial" w:hAnsi="Arial" w:cs="Arial"/>
          <w:sz w:val="22"/>
          <w:szCs w:val="22"/>
        </w:rPr>
        <w:t>,</w:t>
      </w:r>
      <w:r w:rsidR="00000F63" w:rsidRPr="00000F63">
        <w:rPr>
          <w:rFonts w:ascii="Arial" w:eastAsia="Arial" w:hAnsi="Arial" w:cs="Arial"/>
          <w:sz w:val="22"/>
          <w:szCs w:val="22"/>
        </w:rPr>
        <w:t xml:space="preserve"> </w:t>
      </w:r>
      <w:r w:rsidR="00000F63" w:rsidRPr="00000F63">
        <w:rPr>
          <w:rFonts w:ascii="Arial" w:eastAsia="Arial" w:hAnsi="Arial" w:cs="Arial"/>
          <w:i/>
          <w:sz w:val="22"/>
          <w:szCs w:val="22"/>
        </w:rPr>
        <w:t>tyrp1b</w:t>
      </w:r>
      <w:r w:rsidR="00000F63">
        <w:rPr>
          <w:rFonts w:ascii="Arial" w:eastAsia="Arial" w:hAnsi="Arial" w:cs="Arial"/>
          <w:sz w:val="22"/>
          <w:szCs w:val="22"/>
        </w:rPr>
        <w:t xml:space="preserve">, </w:t>
      </w:r>
      <w:proofErr w:type="spellStart"/>
      <w:r w:rsidR="00000F63" w:rsidRPr="00000F63">
        <w:rPr>
          <w:rFonts w:ascii="Arial" w:eastAsia="Arial" w:hAnsi="Arial" w:cs="Arial"/>
          <w:b/>
          <w:i/>
          <w:sz w:val="22"/>
          <w:szCs w:val="22"/>
        </w:rPr>
        <w:t>xdh</w:t>
      </w:r>
      <w:proofErr w:type="spellEnd"/>
      <w:r w:rsidR="00000F63">
        <w:rPr>
          <w:rFonts w:ascii="Arial" w:eastAsia="Arial" w:hAnsi="Arial" w:cs="Arial"/>
          <w:sz w:val="22"/>
          <w:szCs w:val="22"/>
        </w:rPr>
        <w:t xml:space="preserve">}, here genes not present in the panel used in </w:t>
      </w:r>
      <w:proofErr w:type="spellStart"/>
      <w:r w:rsidR="00000F63">
        <w:rPr>
          <w:rFonts w:ascii="Arial" w:eastAsia="Arial" w:hAnsi="Arial" w:cs="Arial"/>
          <w:sz w:val="22"/>
          <w:szCs w:val="22"/>
        </w:rPr>
        <w:t>Nanostring</w:t>
      </w:r>
      <w:proofErr w:type="spellEnd"/>
      <w:r w:rsidR="00000F63">
        <w:rPr>
          <w:rFonts w:ascii="Arial" w:eastAsia="Arial" w:hAnsi="Arial" w:cs="Arial"/>
          <w:sz w:val="22"/>
          <w:szCs w:val="22"/>
        </w:rPr>
        <w:t xml:space="preserve"> profiling are shown in bold. All TaqMan profiling was performed for cells at 30 hpf. The elements of the table contained either decimal numbers showing the number of the cycles needed to obtain the threshold signal, or the word “Undetermined” used if no signal were obtained in 40 cycles. Some elements with failed experiments contained NA symbol. </w:t>
      </w:r>
    </w:p>
    <w:p w14:paraId="6E31CC8E" w14:textId="76902123" w:rsidR="00000F63" w:rsidRDefault="00000F63" w:rsidP="00000F63">
      <w:pPr>
        <w:spacing w:line="360" w:lineRule="auto"/>
        <w:jc w:val="both"/>
        <w:rPr>
          <w:rFonts w:ascii="Arial" w:eastAsia="Arial" w:hAnsi="Arial" w:cs="Arial"/>
          <w:sz w:val="22"/>
          <w:szCs w:val="22"/>
        </w:rPr>
      </w:pPr>
      <w:r w:rsidRPr="00000F63">
        <w:rPr>
          <w:rFonts w:ascii="Arial" w:eastAsia="Arial" w:hAnsi="Arial" w:cs="Arial"/>
          <w:b/>
          <w:sz w:val="22"/>
          <w:szCs w:val="22"/>
        </w:rPr>
        <w:t>Data processing and filtering</w:t>
      </w:r>
      <w:r>
        <w:rPr>
          <w:rFonts w:ascii="Arial" w:eastAsia="Arial" w:hAnsi="Arial" w:cs="Arial"/>
          <w:b/>
          <w:sz w:val="22"/>
          <w:szCs w:val="22"/>
        </w:rPr>
        <w:t xml:space="preserve">: </w:t>
      </w:r>
      <w:r w:rsidR="00805569">
        <w:rPr>
          <w:rFonts w:ascii="Arial" w:eastAsia="Arial" w:hAnsi="Arial" w:cs="Arial"/>
          <w:sz w:val="22"/>
          <w:szCs w:val="22"/>
        </w:rPr>
        <w:t xml:space="preserve">First values of all elements marked as “Undetermined” were set equal to 40, the maximal number of the cycles. Then </w:t>
      </w:r>
      <w:r w:rsidR="008248AE">
        <w:rPr>
          <w:rFonts w:ascii="Arial" w:eastAsia="Arial" w:hAnsi="Arial" w:cs="Arial"/>
          <w:sz w:val="22"/>
          <w:szCs w:val="22"/>
        </w:rPr>
        <w:t>log10-</w:t>
      </w:r>
      <w:r w:rsidR="00805569">
        <w:rPr>
          <w:rFonts w:ascii="Arial" w:eastAsia="Arial" w:hAnsi="Arial" w:cs="Arial"/>
          <w:sz w:val="22"/>
          <w:szCs w:val="22"/>
        </w:rPr>
        <w:t>expression values were calculated using the formula:</w:t>
      </w:r>
    </w:p>
    <w:p w14:paraId="25EC6FCE" w14:textId="7A89F964" w:rsidR="00805569" w:rsidRDefault="00805569" w:rsidP="00000F63">
      <w:pPr>
        <w:spacing w:line="360" w:lineRule="auto"/>
        <w:jc w:val="both"/>
        <w:rPr>
          <w:rFonts w:ascii="Arial" w:eastAsia="Arial" w:hAnsi="Arial" w:cs="Arial"/>
          <w:sz w:val="22"/>
          <w:szCs w:val="22"/>
        </w:rPr>
      </w:pPr>
    </w:p>
    <w:p w14:paraId="440E10EA" w14:textId="4F53C0E2" w:rsidR="00D3486B" w:rsidRDefault="00805569" w:rsidP="00D3486B">
      <w:pPr>
        <w:spacing w:line="360" w:lineRule="auto"/>
        <w:jc w:val="both"/>
        <w:rPr>
          <w:rFonts w:ascii="Arial" w:eastAsia="Arial" w:hAnsi="Arial" w:cs="Arial"/>
          <w:sz w:val="22"/>
          <w:szCs w:val="22"/>
        </w:rPr>
      </w:pPr>
      <m:oMathPara>
        <m:oMath>
          <m:r>
            <w:rPr>
              <w:rFonts w:ascii="Cambria Math" w:eastAsia="Arial" w:hAnsi="Cambria Math" w:cs="Arial"/>
              <w:sz w:val="22"/>
              <w:szCs w:val="22"/>
            </w:rPr>
            <m:t>Expression=</m:t>
          </m:r>
          <m:d>
            <m:dPr>
              <m:ctrlPr>
                <w:rPr>
                  <w:rFonts w:ascii="Cambria Math" w:eastAsia="Arial" w:hAnsi="Cambria Math" w:cs="Arial"/>
                  <w:i/>
                  <w:sz w:val="22"/>
                  <w:szCs w:val="22"/>
                </w:rPr>
              </m:ctrlPr>
            </m:dPr>
            <m:e>
              <m:r>
                <w:rPr>
                  <w:rFonts w:ascii="Cambria Math" w:eastAsia="Arial" w:hAnsi="Cambria Math" w:cs="Arial"/>
                  <w:sz w:val="22"/>
                  <w:szCs w:val="22"/>
                </w:rPr>
                <m:t>40-nCycles</m:t>
              </m:r>
            </m:e>
          </m:d>
          <m:r>
            <w:rPr>
              <w:rFonts w:ascii="Cambria Math" w:eastAsia="Arial" w:hAnsi="Cambria Math" w:cs="Arial"/>
              <w:sz w:val="22"/>
              <w:szCs w:val="22"/>
            </w:rPr>
            <m:t>*</m:t>
          </m:r>
          <m:sSub>
            <m:sSubPr>
              <m:ctrlPr>
                <w:rPr>
                  <w:rFonts w:ascii="Cambria Math" w:eastAsia="Arial" w:hAnsi="Cambria Math" w:cs="Arial"/>
                  <w:i/>
                  <w:sz w:val="22"/>
                  <w:szCs w:val="22"/>
                </w:rPr>
              </m:ctrlPr>
            </m:sSubPr>
            <m:e>
              <m:r>
                <w:rPr>
                  <w:rFonts w:ascii="Cambria Math" w:eastAsia="Arial" w:hAnsi="Cambria Math" w:cs="Arial"/>
                  <w:sz w:val="22"/>
                  <w:szCs w:val="22"/>
                </w:rPr>
                <m:t>log</m:t>
              </m:r>
            </m:e>
            <m:sub>
              <m:r>
                <w:rPr>
                  <w:rFonts w:ascii="Cambria Math" w:eastAsia="Arial" w:hAnsi="Cambria Math" w:cs="Arial"/>
                  <w:sz w:val="22"/>
                  <w:szCs w:val="22"/>
                </w:rPr>
                <m:t>10</m:t>
              </m:r>
            </m:sub>
          </m:sSub>
          <m:r>
            <w:rPr>
              <w:rFonts w:ascii="Cambria Math" w:eastAsia="Arial" w:hAnsi="Cambria Math" w:cs="Arial"/>
              <w:sz w:val="22"/>
              <w:szCs w:val="22"/>
            </w:rPr>
            <m:t xml:space="preserve">(2) </m:t>
          </m:r>
        </m:oMath>
      </m:oMathPara>
    </w:p>
    <w:p w14:paraId="09A0643C" w14:textId="6932098B" w:rsidR="00000F63" w:rsidRDefault="00000F63" w:rsidP="00D3486B">
      <w:pPr>
        <w:spacing w:line="360" w:lineRule="auto"/>
        <w:jc w:val="both"/>
        <w:rPr>
          <w:rFonts w:ascii="Arial" w:eastAsia="Arial" w:hAnsi="Arial" w:cs="Arial"/>
          <w:sz w:val="22"/>
          <w:szCs w:val="22"/>
        </w:rPr>
      </w:pPr>
    </w:p>
    <w:p w14:paraId="3FA4F8BB" w14:textId="389C0A56" w:rsidR="00000F63" w:rsidRDefault="008248AE" w:rsidP="00D3486B">
      <w:pPr>
        <w:spacing w:line="360" w:lineRule="auto"/>
        <w:jc w:val="both"/>
        <w:rPr>
          <w:rFonts w:ascii="Arial" w:eastAsia="Arial" w:hAnsi="Arial" w:cs="Arial"/>
          <w:sz w:val="22"/>
          <w:szCs w:val="22"/>
        </w:rPr>
      </w:pPr>
      <w:r>
        <w:rPr>
          <w:rFonts w:ascii="Arial" w:eastAsia="Arial" w:hAnsi="Arial" w:cs="Arial"/>
          <w:sz w:val="22"/>
          <w:szCs w:val="22"/>
        </w:rPr>
        <w:tab/>
        <w:t>The variance of e</w:t>
      </w:r>
      <w:r w:rsidR="00805569">
        <w:rPr>
          <w:rFonts w:ascii="Arial" w:eastAsia="Arial" w:hAnsi="Arial" w:cs="Arial"/>
          <w:sz w:val="22"/>
          <w:szCs w:val="22"/>
        </w:rPr>
        <w:t xml:space="preserve">xpression values of internal housekeeping control gene </w:t>
      </w:r>
      <w:r w:rsidR="00805569" w:rsidRPr="00805569">
        <w:rPr>
          <w:rFonts w:ascii="Arial" w:eastAsia="Arial" w:hAnsi="Arial" w:cs="Arial"/>
          <w:i/>
          <w:sz w:val="22"/>
          <w:szCs w:val="22"/>
        </w:rPr>
        <w:t>rpl13</w:t>
      </w:r>
      <w:r w:rsidR="00805569">
        <w:rPr>
          <w:rFonts w:ascii="Arial" w:eastAsia="Arial" w:hAnsi="Arial" w:cs="Arial"/>
          <w:i/>
          <w:sz w:val="22"/>
          <w:szCs w:val="22"/>
        </w:rPr>
        <w:t xml:space="preserve"> </w:t>
      </w:r>
      <w:r w:rsidR="00805569">
        <w:rPr>
          <w:rFonts w:ascii="Arial" w:eastAsia="Arial" w:hAnsi="Arial" w:cs="Arial"/>
          <w:sz w:val="22"/>
          <w:szCs w:val="22"/>
        </w:rPr>
        <w:t xml:space="preserve">proved to be </w:t>
      </w:r>
      <w:r>
        <w:rPr>
          <w:rFonts w:ascii="Arial" w:eastAsia="Arial" w:hAnsi="Arial" w:cs="Arial"/>
          <w:sz w:val="22"/>
          <w:szCs w:val="22"/>
        </w:rPr>
        <w:t xml:space="preserve">25-fold more </w:t>
      </w:r>
      <w:r w:rsidR="00805569">
        <w:rPr>
          <w:rFonts w:ascii="Arial" w:eastAsia="Arial" w:hAnsi="Arial" w:cs="Arial"/>
          <w:sz w:val="22"/>
          <w:szCs w:val="22"/>
        </w:rPr>
        <w:t xml:space="preserve">variable </w:t>
      </w:r>
      <w:r>
        <w:rPr>
          <w:rFonts w:ascii="Arial" w:eastAsia="Arial" w:hAnsi="Arial" w:cs="Arial"/>
          <w:sz w:val="22"/>
          <w:szCs w:val="22"/>
        </w:rPr>
        <w:t xml:space="preserve">than those for </w:t>
      </w:r>
      <w:r w:rsidRPr="008248AE">
        <w:rPr>
          <w:rFonts w:ascii="Arial" w:eastAsia="Arial" w:hAnsi="Arial" w:cs="Arial"/>
          <w:i/>
          <w:sz w:val="22"/>
          <w:szCs w:val="22"/>
        </w:rPr>
        <w:t>kanamycin</w:t>
      </w:r>
      <w:r>
        <w:rPr>
          <w:rFonts w:ascii="Arial" w:eastAsia="Arial" w:hAnsi="Arial" w:cs="Arial"/>
          <w:sz w:val="22"/>
          <w:szCs w:val="22"/>
        </w:rPr>
        <w:t xml:space="preserve"> (2.26 vs 0.092), thus </w:t>
      </w:r>
      <w:r w:rsidR="00805569">
        <w:rPr>
          <w:rFonts w:ascii="Arial" w:eastAsia="Arial" w:hAnsi="Arial" w:cs="Arial"/>
          <w:sz w:val="22"/>
          <w:szCs w:val="22"/>
        </w:rPr>
        <w:t xml:space="preserve">we decided not to use </w:t>
      </w:r>
      <w:r w:rsidRPr="008248AE">
        <w:rPr>
          <w:rFonts w:ascii="Arial" w:eastAsia="Arial" w:hAnsi="Arial" w:cs="Arial"/>
          <w:i/>
          <w:sz w:val="22"/>
          <w:szCs w:val="22"/>
        </w:rPr>
        <w:t>rpl13</w:t>
      </w:r>
      <w:r>
        <w:rPr>
          <w:rFonts w:ascii="Arial" w:eastAsia="Arial" w:hAnsi="Arial" w:cs="Arial"/>
          <w:sz w:val="22"/>
          <w:szCs w:val="22"/>
        </w:rPr>
        <w:t xml:space="preserve"> values</w:t>
      </w:r>
      <w:r w:rsidR="00805569">
        <w:rPr>
          <w:rFonts w:ascii="Arial" w:eastAsia="Arial" w:hAnsi="Arial" w:cs="Arial"/>
          <w:sz w:val="22"/>
          <w:szCs w:val="22"/>
        </w:rPr>
        <w:t xml:space="preserve"> for normalization for RNA quantity. On the other hand, the stability of measured concentrations of </w:t>
      </w:r>
      <w:r w:rsidR="00805569" w:rsidRPr="00805569">
        <w:rPr>
          <w:rFonts w:ascii="Arial" w:eastAsia="Arial" w:hAnsi="Arial" w:cs="Arial"/>
          <w:i/>
          <w:sz w:val="22"/>
          <w:szCs w:val="22"/>
        </w:rPr>
        <w:t>kanamycin</w:t>
      </w:r>
      <w:r w:rsidR="00805569">
        <w:rPr>
          <w:rFonts w:ascii="Arial" w:eastAsia="Arial" w:hAnsi="Arial" w:cs="Arial"/>
          <w:sz w:val="22"/>
          <w:szCs w:val="22"/>
        </w:rPr>
        <w:t xml:space="preserve"> spike-in control were satisfactory, thus we decided to use normalization only for </w:t>
      </w:r>
      <w:r w:rsidR="00805569" w:rsidRPr="00805569">
        <w:rPr>
          <w:rFonts w:ascii="Arial" w:eastAsia="Arial" w:hAnsi="Arial" w:cs="Arial"/>
          <w:i/>
          <w:sz w:val="22"/>
          <w:szCs w:val="22"/>
        </w:rPr>
        <w:t>kanamycin</w:t>
      </w:r>
      <w:r w:rsidR="00805569">
        <w:rPr>
          <w:rFonts w:ascii="Arial" w:eastAsia="Arial" w:hAnsi="Arial" w:cs="Arial"/>
          <w:sz w:val="22"/>
          <w:szCs w:val="22"/>
        </w:rPr>
        <w:t xml:space="preserve"> concentration.</w:t>
      </w:r>
      <w:r>
        <w:rPr>
          <w:rFonts w:ascii="Arial" w:eastAsia="Arial" w:hAnsi="Arial" w:cs="Arial"/>
          <w:sz w:val="22"/>
          <w:szCs w:val="22"/>
        </w:rPr>
        <w:t xml:space="preserve"> </w:t>
      </w:r>
      <w:r w:rsidR="00805569">
        <w:rPr>
          <w:rFonts w:ascii="Arial" w:eastAsia="Arial" w:hAnsi="Arial" w:cs="Arial"/>
          <w:sz w:val="22"/>
          <w:szCs w:val="22"/>
        </w:rPr>
        <w:t>To this end</w:t>
      </w:r>
      <w:r>
        <w:rPr>
          <w:rFonts w:ascii="Arial" w:eastAsia="Arial" w:hAnsi="Arial" w:cs="Arial"/>
          <w:sz w:val="22"/>
          <w:szCs w:val="22"/>
        </w:rPr>
        <w:t xml:space="preserve"> we first removed 5% of samples with the highest </w:t>
      </w:r>
      <w:r>
        <w:rPr>
          <w:rFonts w:ascii="Arial" w:eastAsia="Arial" w:hAnsi="Arial" w:cs="Arial"/>
          <w:i/>
          <w:sz w:val="22"/>
          <w:szCs w:val="22"/>
        </w:rPr>
        <w:t>kanamycin</w:t>
      </w:r>
      <w:r>
        <w:rPr>
          <w:rFonts w:ascii="Arial" w:eastAsia="Arial" w:hAnsi="Arial" w:cs="Arial"/>
          <w:sz w:val="22"/>
          <w:szCs w:val="22"/>
        </w:rPr>
        <w:t xml:space="preserve"> expressions (to get rid of the outliers) and then subtracted </w:t>
      </w:r>
      <w:r>
        <w:rPr>
          <w:rFonts w:ascii="Arial" w:eastAsia="Arial" w:hAnsi="Arial" w:cs="Arial"/>
          <w:i/>
          <w:sz w:val="22"/>
          <w:szCs w:val="22"/>
        </w:rPr>
        <w:t>kanamycin</w:t>
      </w:r>
      <w:r w:rsidRPr="008248AE">
        <w:rPr>
          <w:rFonts w:ascii="Arial" w:eastAsia="Arial" w:hAnsi="Arial" w:cs="Arial"/>
          <w:i/>
          <w:sz w:val="22"/>
          <w:szCs w:val="22"/>
        </w:rPr>
        <w:t xml:space="preserve"> </w:t>
      </w:r>
      <w:r>
        <w:rPr>
          <w:rFonts w:ascii="Arial" w:eastAsia="Arial" w:hAnsi="Arial" w:cs="Arial"/>
          <w:sz w:val="22"/>
          <w:szCs w:val="22"/>
        </w:rPr>
        <w:t xml:space="preserve">values from all gene expression values for the corresponding cell. Since the data in the table </w:t>
      </w:r>
      <w:r w:rsidR="00F61CDE">
        <w:rPr>
          <w:rFonts w:ascii="Arial" w:eastAsia="Arial" w:hAnsi="Arial" w:cs="Arial"/>
          <w:sz w:val="22"/>
          <w:szCs w:val="22"/>
        </w:rPr>
        <w:t xml:space="preserve">contains </w:t>
      </w:r>
      <w:r>
        <w:rPr>
          <w:rFonts w:ascii="Arial" w:eastAsia="Arial" w:hAnsi="Arial" w:cs="Arial"/>
          <w:sz w:val="22"/>
          <w:szCs w:val="22"/>
        </w:rPr>
        <w:t xml:space="preserve">logarithmic values, this operation corresponds to </w:t>
      </w:r>
      <w:r w:rsidR="00F61CDE">
        <w:rPr>
          <w:rFonts w:ascii="Arial" w:eastAsia="Arial" w:hAnsi="Arial" w:cs="Arial"/>
          <w:sz w:val="22"/>
          <w:szCs w:val="22"/>
        </w:rPr>
        <w:t>division</w:t>
      </w:r>
      <w:r>
        <w:rPr>
          <w:rFonts w:ascii="Arial" w:eastAsia="Arial" w:hAnsi="Arial" w:cs="Arial"/>
          <w:sz w:val="22"/>
          <w:szCs w:val="22"/>
        </w:rPr>
        <w:t xml:space="preserve"> of non-logarithmic expression values by </w:t>
      </w:r>
      <w:r w:rsidRPr="008248AE">
        <w:rPr>
          <w:rFonts w:ascii="Arial" w:eastAsia="Arial" w:hAnsi="Arial" w:cs="Arial"/>
          <w:i/>
          <w:sz w:val="22"/>
          <w:szCs w:val="22"/>
        </w:rPr>
        <w:t>kanamycin</w:t>
      </w:r>
      <w:r>
        <w:rPr>
          <w:rFonts w:ascii="Arial" w:eastAsia="Arial" w:hAnsi="Arial" w:cs="Arial"/>
          <w:sz w:val="22"/>
          <w:szCs w:val="22"/>
        </w:rPr>
        <w:t xml:space="preserve"> expression. </w:t>
      </w:r>
      <w:r w:rsidR="00D95577">
        <w:rPr>
          <w:rFonts w:ascii="Arial" w:eastAsia="Arial" w:hAnsi="Arial" w:cs="Arial"/>
          <w:sz w:val="22"/>
          <w:szCs w:val="22"/>
        </w:rPr>
        <w:t xml:space="preserve">A small number of elements in the </w:t>
      </w:r>
      <w:r w:rsidR="00D95577">
        <w:rPr>
          <w:rFonts w:ascii="Arial" w:eastAsia="Arial" w:hAnsi="Arial" w:cs="Arial"/>
          <w:sz w:val="22"/>
          <w:szCs w:val="22"/>
        </w:rPr>
        <w:lastRenderedPageBreak/>
        <w:t xml:space="preserve">data matrix with failed experiments were marked as &lt;NA&gt;, we set such gene expression to zero. </w:t>
      </w:r>
    </w:p>
    <w:p w14:paraId="1A00FF2A" w14:textId="4F2859A5" w:rsidR="008248AE" w:rsidRPr="00D95577" w:rsidRDefault="008248AE" w:rsidP="00D3486B">
      <w:pPr>
        <w:spacing w:line="360" w:lineRule="auto"/>
        <w:jc w:val="both"/>
        <w:rPr>
          <w:rFonts w:ascii="Arial" w:eastAsia="Arial" w:hAnsi="Arial" w:cs="Arial"/>
          <w:sz w:val="22"/>
          <w:szCs w:val="22"/>
        </w:rPr>
      </w:pPr>
      <w:r w:rsidRPr="008248AE">
        <w:rPr>
          <w:rFonts w:ascii="Arial" w:eastAsia="Arial" w:hAnsi="Arial" w:cs="Arial"/>
          <w:i/>
          <w:sz w:val="22"/>
          <w:szCs w:val="22"/>
        </w:rPr>
        <w:t>Removing the samples for small values for all genes</w:t>
      </w:r>
      <w:r w:rsidR="00D95577">
        <w:rPr>
          <w:rFonts w:ascii="Arial" w:eastAsia="Arial" w:hAnsi="Arial" w:cs="Arial"/>
          <w:i/>
          <w:sz w:val="22"/>
          <w:szCs w:val="22"/>
        </w:rPr>
        <w:t xml:space="preserve">. </w:t>
      </w:r>
      <w:r w:rsidR="00D95577">
        <w:rPr>
          <w:rFonts w:ascii="Arial" w:eastAsia="Arial" w:hAnsi="Arial" w:cs="Arial"/>
          <w:sz w:val="22"/>
          <w:szCs w:val="22"/>
        </w:rPr>
        <w:t xml:space="preserve">Some samples had a very low normalized expression for all genes. We computed the total gene expression for samples and dropped the bottom 5% of samples. </w:t>
      </w:r>
    </w:p>
    <w:p w14:paraId="50605DF6" w14:textId="689261D7" w:rsidR="00B5092C" w:rsidRDefault="008248AE" w:rsidP="00D3486B">
      <w:pPr>
        <w:spacing w:line="360" w:lineRule="auto"/>
        <w:jc w:val="both"/>
        <w:rPr>
          <w:rFonts w:ascii="Arial" w:eastAsia="Arial" w:hAnsi="Arial" w:cs="Arial"/>
          <w:sz w:val="22"/>
          <w:szCs w:val="22"/>
        </w:rPr>
      </w:pPr>
      <w:r>
        <w:rPr>
          <w:rFonts w:ascii="Arial" w:eastAsia="Arial" w:hAnsi="Arial" w:cs="Arial"/>
          <w:i/>
          <w:sz w:val="22"/>
          <w:szCs w:val="22"/>
        </w:rPr>
        <w:t>Transition to the relative units</w:t>
      </w:r>
      <w:r w:rsidR="00D95577">
        <w:rPr>
          <w:rFonts w:ascii="Arial" w:eastAsia="Arial" w:hAnsi="Arial" w:cs="Arial"/>
          <w:i/>
          <w:sz w:val="22"/>
          <w:szCs w:val="22"/>
        </w:rPr>
        <w:t xml:space="preserve">. </w:t>
      </w:r>
      <w:r w:rsidR="00D95577">
        <w:rPr>
          <w:rFonts w:ascii="Arial" w:eastAsia="Arial" w:hAnsi="Arial" w:cs="Arial"/>
          <w:sz w:val="22"/>
          <w:szCs w:val="22"/>
        </w:rPr>
        <w:t xml:space="preserve">The resulting logarithmic data were negative and rather large by their absolute value. To make them </w:t>
      </w:r>
      <w:r w:rsidR="00B5092C">
        <w:rPr>
          <w:rFonts w:ascii="Arial" w:eastAsia="Arial" w:hAnsi="Arial" w:cs="Arial"/>
          <w:sz w:val="22"/>
          <w:szCs w:val="22"/>
        </w:rPr>
        <w:t xml:space="preserve">more suitable </w:t>
      </w:r>
      <w:r w:rsidR="003E5709">
        <w:rPr>
          <w:rFonts w:ascii="Arial" w:eastAsia="Arial" w:hAnsi="Arial" w:cs="Arial"/>
          <w:sz w:val="22"/>
          <w:szCs w:val="22"/>
        </w:rPr>
        <w:t xml:space="preserve">for </w:t>
      </w:r>
      <w:r w:rsidR="00B5092C">
        <w:rPr>
          <w:rFonts w:ascii="Arial" w:eastAsia="Arial" w:hAnsi="Arial" w:cs="Arial"/>
          <w:sz w:val="22"/>
          <w:szCs w:val="22"/>
        </w:rPr>
        <w:t>interpret</w:t>
      </w:r>
      <w:r w:rsidR="003E5709">
        <w:rPr>
          <w:rFonts w:ascii="Arial" w:eastAsia="Arial" w:hAnsi="Arial" w:cs="Arial"/>
          <w:sz w:val="22"/>
          <w:szCs w:val="22"/>
        </w:rPr>
        <w:t>ation</w:t>
      </w:r>
      <w:r w:rsidR="00B5092C">
        <w:rPr>
          <w:rFonts w:ascii="Arial" w:eastAsia="Arial" w:hAnsi="Arial" w:cs="Arial"/>
          <w:sz w:val="22"/>
          <w:szCs w:val="22"/>
        </w:rPr>
        <w:t xml:space="preserve"> we transitioned to relative units by computing the minimal matrix element of the expression matrix and subtracting it from all matrix elements.</w:t>
      </w:r>
    </w:p>
    <w:p w14:paraId="5F3C84E9" w14:textId="143D803C" w:rsidR="008248AE" w:rsidRPr="00B5092C" w:rsidRDefault="00B5092C" w:rsidP="00D3486B">
      <w:pPr>
        <w:spacing w:line="360" w:lineRule="auto"/>
        <w:jc w:val="both"/>
        <w:rPr>
          <w:rFonts w:ascii="Arial" w:eastAsia="Arial" w:hAnsi="Arial" w:cs="Arial"/>
          <w:sz w:val="22"/>
          <w:szCs w:val="22"/>
        </w:rPr>
      </w:pPr>
      <w:r w:rsidRPr="00B5092C">
        <w:rPr>
          <w:rFonts w:ascii="Arial" w:eastAsia="Arial" w:hAnsi="Arial" w:cs="Arial"/>
          <w:i/>
          <w:sz w:val="22"/>
          <w:szCs w:val="22"/>
        </w:rPr>
        <w:t>Removing matrix elements with very small gene expression</w:t>
      </w:r>
      <w:r>
        <w:rPr>
          <w:rFonts w:ascii="Arial" w:eastAsia="Arial" w:hAnsi="Arial" w:cs="Arial"/>
          <w:i/>
          <w:sz w:val="22"/>
          <w:szCs w:val="22"/>
        </w:rPr>
        <w:t>.</w:t>
      </w:r>
      <w:r w:rsidRPr="00B5092C">
        <w:rPr>
          <w:rFonts w:ascii="Arial" w:eastAsia="Arial" w:hAnsi="Arial" w:cs="Arial"/>
          <w:i/>
          <w:sz w:val="22"/>
          <w:szCs w:val="22"/>
        </w:rPr>
        <w:t xml:space="preserve"> </w:t>
      </w:r>
      <w:r>
        <w:rPr>
          <w:rFonts w:ascii="Arial" w:eastAsia="Arial" w:hAnsi="Arial" w:cs="Arial"/>
          <w:sz w:val="22"/>
          <w:szCs w:val="22"/>
        </w:rPr>
        <w:t>In relative units a large number of genes had expression values very close to 0</w:t>
      </w:r>
      <w:r w:rsidR="00AE1550">
        <w:rPr>
          <w:rFonts w:ascii="Arial" w:eastAsia="Arial" w:hAnsi="Arial" w:cs="Arial"/>
          <w:sz w:val="22"/>
          <w:szCs w:val="22"/>
        </w:rPr>
        <w:t xml:space="preserve"> (see Supplementary Figure</w:t>
      </w:r>
      <w:r w:rsidR="0094640E">
        <w:rPr>
          <w:rFonts w:ascii="Arial" w:eastAsia="Arial" w:hAnsi="Arial" w:cs="Arial"/>
          <w:sz w:val="22"/>
          <w:szCs w:val="22"/>
        </w:rPr>
        <w:t xml:space="preserve"> 7). We have found the trough and set the threshold to discard the low scoring probes in the left maximum. </w:t>
      </w:r>
    </w:p>
    <w:p w14:paraId="0ABD831B" w14:textId="3A9E1158" w:rsidR="00AE1550" w:rsidRDefault="008248AE" w:rsidP="00AE1550">
      <w:pPr>
        <w:keepNext/>
        <w:spacing w:line="360" w:lineRule="auto"/>
        <w:jc w:val="both"/>
      </w:pPr>
      <w:r>
        <w:rPr>
          <w:rFonts w:ascii="Arial" w:eastAsia="Arial" w:hAnsi="Arial" w:cs="Arial"/>
          <w:i/>
          <w:sz w:val="22"/>
          <w:szCs w:val="22"/>
        </w:rPr>
        <w:tab/>
      </w:r>
      <w:r w:rsidR="00AE1550">
        <w:rPr>
          <w:rFonts w:ascii="Arial" w:eastAsia="Arial" w:hAnsi="Arial" w:cs="Arial"/>
          <w:i/>
          <w:noProof/>
          <w:sz w:val="22"/>
          <w:szCs w:val="22"/>
        </w:rPr>
        <w:drawing>
          <wp:inline distT="0" distB="0" distL="0" distR="0" wp14:anchorId="3C2165D7" wp14:editId="62C84AEA">
            <wp:extent cx="3643200" cy="3643200"/>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qmanDensityPlot.png"/>
                    <pic:cNvPicPr/>
                  </pic:nvPicPr>
                  <pic:blipFill>
                    <a:blip r:embed="rId13">
                      <a:extLst>
                        <a:ext uri="{28A0092B-C50C-407E-A947-70E740481C1C}">
                          <a14:useLocalDpi xmlns:a14="http://schemas.microsoft.com/office/drawing/2010/main" val="0"/>
                        </a:ext>
                      </a:extLst>
                    </a:blip>
                    <a:stretch>
                      <a:fillRect/>
                    </a:stretch>
                  </pic:blipFill>
                  <pic:spPr>
                    <a:xfrm>
                      <a:off x="0" y="0"/>
                      <a:ext cx="3643200" cy="3643200"/>
                    </a:xfrm>
                    <a:prstGeom prst="rect">
                      <a:avLst/>
                    </a:prstGeom>
                  </pic:spPr>
                </pic:pic>
              </a:graphicData>
            </a:graphic>
          </wp:inline>
        </w:drawing>
      </w:r>
    </w:p>
    <w:p w14:paraId="33448646" w14:textId="6F74713C" w:rsidR="00B5092C" w:rsidRPr="00AE1550" w:rsidRDefault="00AE1550" w:rsidP="00AE1550">
      <w:pPr>
        <w:pStyle w:val="Caption"/>
        <w:jc w:val="both"/>
        <w:rPr>
          <w:rFonts w:ascii="Arial" w:eastAsia="Arial" w:hAnsi="Arial" w:cs="Arial"/>
          <w:i w:val="0"/>
          <w:sz w:val="22"/>
          <w:szCs w:val="22"/>
        </w:rPr>
      </w:pPr>
      <w:r>
        <w:t xml:space="preserve">Supplementary Figure </w:t>
      </w:r>
      <w:r>
        <w:fldChar w:fldCharType="begin"/>
      </w:r>
      <w:r>
        <w:instrText xml:space="preserve"> SEQ Figure \* ARABIC </w:instrText>
      </w:r>
      <w:r>
        <w:fldChar w:fldCharType="separate"/>
      </w:r>
      <w:r w:rsidR="00C90FB5">
        <w:rPr>
          <w:noProof/>
        </w:rPr>
        <w:t>7</w:t>
      </w:r>
      <w:r>
        <w:fldChar w:fldCharType="end"/>
      </w:r>
      <w:r>
        <w:t xml:space="preserve">. </w:t>
      </w:r>
      <w:r>
        <w:rPr>
          <w:i w:val="0"/>
        </w:rPr>
        <w:t xml:space="preserve"> Distribution of TaqMan expression assay values. Probes to the left of the red line threshold were </w:t>
      </w:r>
      <w:r w:rsidR="00B86E47">
        <w:rPr>
          <w:i w:val="0"/>
        </w:rPr>
        <w:t>set to zero</w:t>
      </w:r>
      <w:r>
        <w:rPr>
          <w:i w:val="0"/>
        </w:rPr>
        <w:t xml:space="preserve">.  </w:t>
      </w:r>
    </w:p>
    <w:p w14:paraId="6BAD56BD" w14:textId="79418568" w:rsidR="0094640E" w:rsidRDefault="0094640E" w:rsidP="003201B7">
      <w:pPr>
        <w:spacing w:line="360" w:lineRule="auto"/>
        <w:jc w:val="both"/>
        <w:rPr>
          <w:rFonts w:ascii="Arial" w:eastAsia="Arial" w:hAnsi="Arial" w:cs="Arial"/>
          <w:sz w:val="22"/>
          <w:szCs w:val="22"/>
        </w:rPr>
      </w:pPr>
      <w:r>
        <w:rPr>
          <w:rFonts w:ascii="Arial" w:eastAsia="Arial" w:hAnsi="Arial" w:cs="Arial"/>
          <w:sz w:val="22"/>
          <w:szCs w:val="22"/>
        </w:rPr>
        <w:t xml:space="preserve">The surviving probes were used to construct the Seurat object. </w:t>
      </w:r>
    </w:p>
    <w:p w14:paraId="61A7D603" w14:textId="79B864C2" w:rsidR="0094640E" w:rsidRDefault="0094640E" w:rsidP="003201B7">
      <w:pPr>
        <w:spacing w:line="360" w:lineRule="auto"/>
        <w:jc w:val="both"/>
        <w:rPr>
          <w:rFonts w:ascii="Arial" w:eastAsia="Arial" w:hAnsi="Arial" w:cs="Arial"/>
          <w:sz w:val="22"/>
          <w:szCs w:val="22"/>
        </w:rPr>
      </w:pPr>
      <w:r>
        <w:rPr>
          <w:rFonts w:ascii="Arial" w:eastAsia="Arial" w:hAnsi="Arial" w:cs="Arial"/>
          <w:sz w:val="22"/>
          <w:szCs w:val="22"/>
        </w:rPr>
        <w:t>TaqMan data were used to build heatmaps of gene expression in samples. Supplementary Figure 8 contains the complete heatmap of all TaqMan assay probes.</w:t>
      </w:r>
    </w:p>
    <w:p w14:paraId="31FE5080" w14:textId="0463193E" w:rsidR="0094640E" w:rsidRDefault="0094640E" w:rsidP="003201B7">
      <w:pPr>
        <w:spacing w:line="360" w:lineRule="auto"/>
        <w:jc w:val="both"/>
        <w:rPr>
          <w:rFonts w:ascii="Arial" w:eastAsia="Arial" w:hAnsi="Arial" w:cs="Arial"/>
          <w:sz w:val="22"/>
          <w:szCs w:val="22"/>
        </w:rPr>
      </w:pPr>
    </w:p>
    <w:p w14:paraId="3BFCEC7A" w14:textId="77777777" w:rsidR="0094640E" w:rsidRDefault="0094640E" w:rsidP="0094640E">
      <w:pPr>
        <w:keepNext/>
        <w:spacing w:line="360" w:lineRule="auto"/>
        <w:jc w:val="both"/>
      </w:pPr>
      <w:r>
        <w:rPr>
          <w:rFonts w:ascii="Arial" w:eastAsia="Arial" w:hAnsi="Arial" w:cs="Arial"/>
          <w:noProof/>
          <w:sz w:val="22"/>
          <w:szCs w:val="22"/>
        </w:rPr>
        <w:lastRenderedPageBreak/>
        <w:drawing>
          <wp:inline distT="0" distB="0" distL="0" distR="0" wp14:anchorId="41F04727" wp14:editId="7889FD35">
            <wp:extent cx="5464800" cy="3643200"/>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qmanBiclustHeatMap.png"/>
                    <pic:cNvPicPr/>
                  </pic:nvPicPr>
                  <pic:blipFill>
                    <a:blip r:embed="rId14">
                      <a:extLst>
                        <a:ext uri="{28A0092B-C50C-407E-A947-70E740481C1C}">
                          <a14:useLocalDpi xmlns:a14="http://schemas.microsoft.com/office/drawing/2010/main" val="0"/>
                        </a:ext>
                      </a:extLst>
                    </a:blip>
                    <a:stretch>
                      <a:fillRect/>
                    </a:stretch>
                  </pic:blipFill>
                  <pic:spPr>
                    <a:xfrm>
                      <a:off x="0" y="0"/>
                      <a:ext cx="5464800" cy="3643200"/>
                    </a:xfrm>
                    <a:prstGeom prst="rect">
                      <a:avLst/>
                    </a:prstGeom>
                  </pic:spPr>
                </pic:pic>
              </a:graphicData>
            </a:graphic>
          </wp:inline>
        </w:drawing>
      </w:r>
    </w:p>
    <w:p w14:paraId="68CC11B9" w14:textId="778605CC" w:rsidR="0094640E" w:rsidRDefault="0094640E" w:rsidP="0094640E">
      <w:pPr>
        <w:pStyle w:val="Caption"/>
        <w:jc w:val="both"/>
        <w:rPr>
          <w:i w:val="0"/>
        </w:rPr>
      </w:pPr>
      <w:r>
        <w:t xml:space="preserve">Supplementary Figure </w:t>
      </w:r>
      <w:r>
        <w:fldChar w:fldCharType="begin"/>
      </w:r>
      <w:r>
        <w:instrText xml:space="preserve"> SEQ Figure \* ARABIC </w:instrText>
      </w:r>
      <w:r>
        <w:fldChar w:fldCharType="separate"/>
      </w:r>
      <w:r w:rsidR="00C90FB5">
        <w:rPr>
          <w:noProof/>
        </w:rPr>
        <w:t>8</w:t>
      </w:r>
      <w:r>
        <w:fldChar w:fldCharType="end"/>
      </w:r>
      <w:r>
        <w:t xml:space="preserve">. </w:t>
      </w:r>
      <w:r>
        <w:rPr>
          <w:i w:val="0"/>
        </w:rPr>
        <w:t>Heatmap of TaqMan probes</w:t>
      </w:r>
      <w:r w:rsidR="00C90FB5">
        <w:rPr>
          <w:i w:val="0"/>
        </w:rPr>
        <w:t>.</w:t>
      </w:r>
      <w:ins w:id="47" w:author="Vsevolod Makeev" w:date="2021-06-16T11:09:00Z">
        <w:r w:rsidR="00E45309">
          <w:rPr>
            <w:i w:val="0"/>
          </w:rPr>
          <w:t xml:space="preserve"> Clustering trees both at rows and columns are </w:t>
        </w:r>
      </w:ins>
      <w:ins w:id="48" w:author="Vsevolod Makeev" w:date="2021-06-16T11:10:00Z">
        <w:r w:rsidR="00E45309">
          <w:rPr>
            <w:i w:val="0"/>
          </w:rPr>
          <w:t xml:space="preserve">built using </w:t>
        </w:r>
        <w:proofErr w:type="spellStart"/>
        <w:r w:rsidR="00E45309">
          <w:rPr>
            <w:i w:val="0"/>
          </w:rPr>
          <w:t>cosing</w:t>
        </w:r>
        <w:proofErr w:type="spellEnd"/>
        <w:r w:rsidR="00E45309">
          <w:rPr>
            <w:i w:val="0"/>
          </w:rPr>
          <w:t xml:space="preserve"> distance in the initial space of probe log-expressions </w:t>
        </w:r>
      </w:ins>
      <w:ins w:id="49" w:author="Vsevolod Makeev" w:date="2021-06-16T11:11:00Z">
        <w:r w:rsidR="00E45309">
          <w:rPr>
            <w:i w:val="0"/>
          </w:rPr>
          <w:t xml:space="preserve">in relative units </w:t>
        </w:r>
      </w:ins>
      <w:ins w:id="50" w:author="Vsevolod Makeev" w:date="2021-06-16T11:10:00Z">
        <w:r w:rsidR="00E45309">
          <w:rPr>
            <w:i w:val="0"/>
          </w:rPr>
          <w:t xml:space="preserve">recalculated from cycle numbers. </w:t>
        </w:r>
      </w:ins>
    </w:p>
    <w:p w14:paraId="77F3A5FC" w14:textId="52C0674C" w:rsidR="0094640E" w:rsidRDefault="00C90FB5" w:rsidP="003201B7">
      <w:pPr>
        <w:spacing w:line="360" w:lineRule="auto"/>
        <w:jc w:val="both"/>
        <w:rPr>
          <w:rFonts w:ascii="Arial" w:eastAsia="Arial" w:hAnsi="Arial" w:cs="Arial"/>
          <w:sz w:val="22"/>
          <w:szCs w:val="22"/>
        </w:rPr>
      </w:pPr>
      <w:r>
        <w:rPr>
          <w:rFonts w:ascii="Arial" w:eastAsia="Arial" w:hAnsi="Arial" w:cs="Arial"/>
          <w:sz w:val="22"/>
          <w:szCs w:val="22"/>
        </w:rPr>
        <w:t xml:space="preserve">A heatmap of probes with positive </w:t>
      </w:r>
      <w:proofErr w:type="spellStart"/>
      <w:r w:rsidRPr="001C60E7">
        <w:rPr>
          <w:rFonts w:ascii="Arial" w:eastAsia="Arial" w:hAnsi="Arial" w:cs="Arial"/>
          <w:i/>
          <w:iCs/>
          <w:sz w:val="22"/>
          <w:szCs w:val="22"/>
        </w:rPr>
        <w:t>ltk</w:t>
      </w:r>
      <w:proofErr w:type="spellEnd"/>
      <w:r>
        <w:rPr>
          <w:rFonts w:ascii="Arial" w:eastAsia="Arial" w:hAnsi="Arial" w:cs="Arial"/>
          <w:sz w:val="22"/>
          <w:szCs w:val="22"/>
        </w:rPr>
        <w:t xml:space="preserve"> (22 probes in total) </w:t>
      </w:r>
      <w:proofErr w:type="gramStart"/>
      <w:r>
        <w:rPr>
          <w:rFonts w:ascii="Arial" w:eastAsia="Arial" w:hAnsi="Arial" w:cs="Arial"/>
          <w:sz w:val="22"/>
          <w:szCs w:val="22"/>
        </w:rPr>
        <w:t>shows</w:t>
      </w:r>
      <w:proofErr w:type="gramEnd"/>
      <w:r>
        <w:rPr>
          <w:rFonts w:ascii="Arial" w:eastAsia="Arial" w:hAnsi="Arial" w:cs="Arial"/>
          <w:sz w:val="22"/>
          <w:szCs w:val="22"/>
        </w:rPr>
        <w:t xml:space="preserve"> that </w:t>
      </w:r>
      <w:proofErr w:type="spellStart"/>
      <w:r w:rsidRPr="001C60E7">
        <w:rPr>
          <w:rFonts w:ascii="Arial" w:eastAsia="Arial" w:hAnsi="Arial" w:cs="Arial"/>
          <w:i/>
          <w:iCs/>
          <w:sz w:val="22"/>
          <w:szCs w:val="22"/>
        </w:rPr>
        <w:t>ltk</w:t>
      </w:r>
      <w:proofErr w:type="spellEnd"/>
      <w:r>
        <w:rPr>
          <w:rFonts w:ascii="Arial" w:eastAsia="Arial" w:hAnsi="Arial" w:cs="Arial"/>
          <w:sz w:val="22"/>
          <w:szCs w:val="22"/>
        </w:rPr>
        <w:t xml:space="preserve"> is indeed </w:t>
      </w:r>
      <w:proofErr w:type="spellStart"/>
      <w:r>
        <w:rPr>
          <w:rFonts w:ascii="Arial" w:eastAsia="Arial" w:hAnsi="Arial" w:cs="Arial"/>
          <w:sz w:val="22"/>
          <w:szCs w:val="22"/>
        </w:rPr>
        <w:t>coexpressed</w:t>
      </w:r>
      <w:proofErr w:type="spellEnd"/>
      <w:r>
        <w:rPr>
          <w:rFonts w:ascii="Arial" w:eastAsia="Arial" w:hAnsi="Arial" w:cs="Arial"/>
          <w:sz w:val="22"/>
          <w:szCs w:val="22"/>
        </w:rPr>
        <w:t xml:space="preserve"> with different genes (Supplementary Figure 9). </w:t>
      </w:r>
    </w:p>
    <w:p w14:paraId="65175674" w14:textId="2374970A" w:rsidR="00C90FB5" w:rsidRDefault="00C90FB5" w:rsidP="003201B7">
      <w:pPr>
        <w:spacing w:line="360" w:lineRule="auto"/>
        <w:jc w:val="both"/>
        <w:rPr>
          <w:rFonts w:ascii="Arial" w:eastAsia="Arial" w:hAnsi="Arial" w:cs="Arial"/>
          <w:sz w:val="22"/>
          <w:szCs w:val="22"/>
        </w:rPr>
      </w:pPr>
    </w:p>
    <w:p w14:paraId="57AA2196" w14:textId="77777777" w:rsidR="00C90FB5" w:rsidRPr="000B7479" w:rsidRDefault="00C90FB5" w:rsidP="00C90FB5">
      <w:pPr>
        <w:keepNext/>
        <w:spacing w:line="360" w:lineRule="auto"/>
        <w:jc w:val="both"/>
      </w:pPr>
      <w:r>
        <w:rPr>
          <w:rFonts w:ascii="Arial" w:eastAsia="Arial" w:hAnsi="Arial" w:cs="Arial"/>
          <w:noProof/>
          <w:sz w:val="22"/>
          <w:szCs w:val="22"/>
        </w:rPr>
        <w:lastRenderedPageBreak/>
        <w:drawing>
          <wp:inline distT="0" distB="0" distL="0" distR="0" wp14:anchorId="5592A5E1" wp14:editId="2A45D4DC">
            <wp:extent cx="5755640" cy="3837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qmanLtkPosHeatMap.png"/>
                    <pic:cNvPicPr/>
                  </pic:nvPicPr>
                  <pic:blipFill>
                    <a:blip r:embed="rId15">
                      <a:extLst>
                        <a:ext uri="{28A0092B-C50C-407E-A947-70E740481C1C}">
                          <a14:useLocalDpi xmlns:a14="http://schemas.microsoft.com/office/drawing/2010/main" val="0"/>
                        </a:ext>
                      </a:extLst>
                    </a:blip>
                    <a:stretch>
                      <a:fillRect/>
                    </a:stretch>
                  </pic:blipFill>
                  <pic:spPr>
                    <a:xfrm>
                      <a:off x="0" y="0"/>
                      <a:ext cx="5755640" cy="3837305"/>
                    </a:xfrm>
                    <a:prstGeom prst="rect">
                      <a:avLst/>
                    </a:prstGeom>
                  </pic:spPr>
                </pic:pic>
              </a:graphicData>
            </a:graphic>
          </wp:inline>
        </w:drawing>
      </w:r>
    </w:p>
    <w:p w14:paraId="4AD310CF" w14:textId="6CDA7961" w:rsidR="00C90FB5" w:rsidRDefault="00C90FB5" w:rsidP="00C90FB5">
      <w:pPr>
        <w:pStyle w:val="Caption"/>
        <w:jc w:val="both"/>
        <w:rPr>
          <w:rFonts w:ascii="Arial" w:eastAsia="Arial" w:hAnsi="Arial" w:cs="Arial"/>
          <w:sz w:val="22"/>
          <w:szCs w:val="22"/>
        </w:rPr>
      </w:pPr>
      <w:r>
        <w:t xml:space="preserve">Supplementary Figure </w:t>
      </w:r>
      <w:r>
        <w:fldChar w:fldCharType="begin"/>
      </w:r>
      <w:r>
        <w:instrText xml:space="preserve"> SEQ Figure \* ARABIC </w:instrText>
      </w:r>
      <w:r>
        <w:fldChar w:fldCharType="separate"/>
      </w:r>
      <w:r>
        <w:rPr>
          <w:noProof/>
        </w:rPr>
        <w:t>9</w:t>
      </w:r>
      <w:r>
        <w:fldChar w:fldCharType="end"/>
      </w:r>
      <w:r>
        <w:t xml:space="preserve">. TaqMan assay of samples with positive </w:t>
      </w:r>
      <w:proofErr w:type="spellStart"/>
      <w:r>
        <w:t>ltk</w:t>
      </w:r>
      <w:proofErr w:type="spellEnd"/>
      <w:r>
        <w:t xml:space="preserve"> expression.</w:t>
      </w:r>
      <w:ins w:id="51" w:author="Vsevolod Makeev" w:date="2021-06-16T11:11:00Z">
        <w:r w:rsidR="00E45309">
          <w:t xml:space="preserve"> Note the diversity of genes co-expressing with </w:t>
        </w:r>
        <w:proofErr w:type="spellStart"/>
        <w:r w:rsidR="00E45309">
          <w:t>ltk</w:t>
        </w:r>
        <w:proofErr w:type="spellEnd"/>
        <w:r w:rsidR="00E45309">
          <w:t xml:space="preserve">. </w:t>
        </w:r>
      </w:ins>
    </w:p>
    <w:p w14:paraId="3B4F43D7" w14:textId="77777777" w:rsidR="00C90FB5" w:rsidRPr="0094640E" w:rsidRDefault="00C90FB5" w:rsidP="003201B7">
      <w:pPr>
        <w:spacing w:line="360" w:lineRule="auto"/>
        <w:jc w:val="both"/>
        <w:rPr>
          <w:rFonts w:ascii="Arial" w:eastAsia="Arial" w:hAnsi="Arial" w:cs="Arial"/>
          <w:sz w:val="22"/>
          <w:szCs w:val="22"/>
        </w:rPr>
      </w:pPr>
    </w:p>
    <w:p w14:paraId="549793CF" w14:textId="77777777" w:rsidR="002B4D11" w:rsidRDefault="002B4D11" w:rsidP="002B4D11">
      <w:pPr>
        <w:spacing w:line="360" w:lineRule="auto"/>
        <w:rPr>
          <w:rFonts w:ascii="Arial" w:eastAsia="Arial" w:hAnsi="Arial" w:cs="Arial"/>
          <w:sz w:val="22"/>
          <w:szCs w:val="22"/>
        </w:rPr>
      </w:pPr>
      <w:r>
        <w:rPr>
          <w:rFonts w:ascii="Arial" w:eastAsia="Arial" w:hAnsi="Arial" w:cs="Arial"/>
          <w:sz w:val="22"/>
          <w:szCs w:val="22"/>
        </w:rPr>
        <w:t>REFERENCES</w:t>
      </w:r>
    </w:p>
    <w:p w14:paraId="560E4C68" w14:textId="77777777" w:rsidR="002B4D11" w:rsidRDefault="002B4D11" w:rsidP="002B4D11">
      <w:pPr>
        <w:spacing w:line="360" w:lineRule="auto"/>
        <w:rPr>
          <w:rFonts w:ascii="Arial" w:eastAsia="Arial" w:hAnsi="Arial" w:cs="Arial"/>
          <w:sz w:val="22"/>
          <w:szCs w:val="22"/>
        </w:rPr>
      </w:pPr>
    </w:p>
    <w:p w14:paraId="7D96144F" w14:textId="77777777" w:rsidR="002B4D11" w:rsidRPr="002B4D11" w:rsidRDefault="002B4D11" w:rsidP="002B4D11">
      <w:pPr>
        <w:spacing w:line="360" w:lineRule="auto"/>
        <w:rPr>
          <w:rFonts w:ascii="Arial" w:eastAsia="Arial" w:hAnsi="Arial" w:cs="Arial"/>
          <w:color w:val="000000"/>
          <w:sz w:val="22"/>
          <w:szCs w:val="22"/>
        </w:rPr>
      </w:pPr>
      <w:r w:rsidRPr="002B4D11">
        <w:rPr>
          <w:rFonts w:ascii="Arial" w:eastAsia="Arial" w:hAnsi="Arial" w:cs="Arial"/>
          <w:sz w:val="22"/>
          <w:szCs w:val="22"/>
        </w:rPr>
        <w:t xml:space="preserve">1. </w:t>
      </w:r>
      <w:proofErr w:type="spellStart"/>
      <w:r w:rsidRPr="002B4D11">
        <w:rPr>
          <w:rFonts w:ascii="Arial" w:eastAsia="Arial" w:hAnsi="Arial" w:cs="Arial"/>
          <w:color w:val="000000"/>
          <w:sz w:val="22"/>
          <w:szCs w:val="22"/>
        </w:rPr>
        <w:t>Bolstad</w:t>
      </w:r>
      <w:proofErr w:type="spellEnd"/>
      <w:r w:rsidRPr="002B4D11">
        <w:rPr>
          <w:rFonts w:ascii="Arial" w:eastAsia="Arial" w:hAnsi="Arial" w:cs="Arial"/>
          <w:color w:val="000000"/>
          <w:sz w:val="22"/>
          <w:szCs w:val="22"/>
        </w:rPr>
        <w:t xml:space="preserve">, B. M., Irizarry R. A., </w:t>
      </w:r>
      <w:proofErr w:type="spellStart"/>
      <w:r w:rsidRPr="002B4D11">
        <w:rPr>
          <w:rFonts w:ascii="Arial" w:eastAsia="Arial" w:hAnsi="Arial" w:cs="Arial"/>
          <w:color w:val="000000"/>
          <w:sz w:val="22"/>
          <w:szCs w:val="22"/>
        </w:rPr>
        <w:t>Astrand</w:t>
      </w:r>
      <w:proofErr w:type="spellEnd"/>
      <w:r w:rsidRPr="002B4D11">
        <w:rPr>
          <w:rFonts w:ascii="Arial" w:eastAsia="Arial" w:hAnsi="Arial" w:cs="Arial"/>
          <w:color w:val="000000"/>
          <w:sz w:val="22"/>
          <w:szCs w:val="22"/>
        </w:rPr>
        <w:t xml:space="preserve">, M, and Speed, T. P. (2003) A Comparison of Normalization Methods for High Density Oligonucleotide Array Data Based on Bias and Variance. </w:t>
      </w:r>
      <w:r w:rsidRPr="002B4D11">
        <w:rPr>
          <w:rFonts w:ascii="Arial" w:eastAsia="Arial" w:hAnsi="Arial" w:cs="Arial"/>
          <w:i/>
          <w:color w:val="000000"/>
          <w:sz w:val="22"/>
          <w:szCs w:val="22"/>
        </w:rPr>
        <w:t>Bioinformatics</w:t>
      </w:r>
      <w:r w:rsidRPr="002B4D11">
        <w:rPr>
          <w:rFonts w:ascii="Arial" w:eastAsia="Arial" w:hAnsi="Arial" w:cs="Arial"/>
          <w:color w:val="000000"/>
          <w:sz w:val="22"/>
          <w:szCs w:val="22"/>
        </w:rPr>
        <w:t xml:space="preserve"> </w:t>
      </w:r>
      <w:r w:rsidRPr="002B4D11">
        <w:rPr>
          <w:rFonts w:ascii="Arial" w:eastAsia="Arial" w:hAnsi="Arial" w:cs="Arial"/>
          <w:b/>
          <w:color w:val="000000"/>
          <w:sz w:val="22"/>
          <w:szCs w:val="22"/>
        </w:rPr>
        <w:t>19</w:t>
      </w:r>
      <w:r w:rsidRPr="002B4D11">
        <w:rPr>
          <w:rFonts w:ascii="Arial" w:eastAsia="Arial" w:hAnsi="Arial" w:cs="Arial"/>
          <w:color w:val="000000"/>
          <w:sz w:val="22"/>
          <w:szCs w:val="22"/>
        </w:rPr>
        <w:t>(2</w:t>
      </w:r>
      <w:proofErr w:type="gramStart"/>
      <w:r w:rsidRPr="002B4D11">
        <w:rPr>
          <w:rFonts w:ascii="Arial" w:eastAsia="Arial" w:hAnsi="Arial" w:cs="Arial"/>
          <w:color w:val="000000"/>
          <w:sz w:val="22"/>
          <w:szCs w:val="22"/>
        </w:rPr>
        <w:t>) ,pp</w:t>
      </w:r>
      <w:proofErr w:type="gramEnd"/>
      <w:r w:rsidRPr="002B4D11">
        <w:rPr>
          <w:rFonts w:ascii="Arial" w:eastAsia="Arial" w:hAnsi="Arial" w:cs="Arial"/>
          <w:color w:val="000000"/>
          <w:sz w:val="22"/>
          <w:szCs w:val="22"/>
        </w:rPr>
        <w:t xml:space="preserve"> 185-193. </w:t>
      </w:r>
    </w:p>
    <w:p w14:paraId="01961570" w14:textId="77777777" w:rsidR="002B4D11" w:rsidRPr="002B4D11" w:rsidRDefault="002B4D11" w:rsidP="002B4D11">
      <w:pPr>
        <w:spacing w:line="360" w:lineRule="auto"/>
        <w:rPr>
          <w:rFonts w:ascii="Arial" w:eastAsia="Arial" w:hAnsi="Arial" w:cs="Arial"/>
          <w:color w:val="000000"/>
          <w:sz w:val="22"/>
          <w:szCs w:val="22"/>
        </w:rPr>
      </w:pPr>
      <w:r w:rsidRPr="002B4D11">
        <w:rPr>
          <w:rFonts w:ascii="Arial" w:eastAsia="Arial" w:hAnsi="Arial" w:cs="Arial"/>
          <w:color w:val="000000"/>
          <w:sz w:val="22"/>
          <w:szCs w:val="22"/>
        </w:rPr>
        <w:t xml:space="preserve">2. </w:t>
      </w:r>
      <w:proofErr w:type="spellStart"/>
      <w:r w:rsidRPr="002B4D11">
        <w:rPr>
          <w:rFonts w:ascii="Arial" w:eastAsia="Arial" w:hAnsi="Arial" w:cs="Arial"/>
          <w:color w:val="000000"/>
          <w:sz w:val="22"/>
          <w:szCs w:val="22"/>
        </w:rPr>
        <w:t>Waggott</w:t>
      </w:r>
      <w:proofErr w:type="spellEnd"/>
      <w:r w:rsidRPr="002B4D11">
        <w:rPr>
          <w:rFonts w:ascii="Arial" w:eastAsia="Arial" w:hAnsi="Arial" w:cs="Arial"/>
          <w:color w:val="000000"/>
          <w:sz w:val="22"/>
          <w:szCs w:val="22"/>
        </w:rPr>
        <w:t xml:space="preserve"> D, Chu K, Yin S, </w:t>
      </w:r>
      <w:proofErr w:type="spellStart"/>
      <w:r w:rsidRPr="002B4D11">
        <w:rPr>
          <w:rFonts w:ascii="Arial" w:eastAsia="Arial" w:hAnsi="Arial" w:cs="Arial"/>
          <w:color w:val="000000"/>
          <w:sz w:val="22"/>
          <w:szCs w:val="22"/>
        </w:rPr>
        <w:t>Wouters</w:t>
      </w:r>
      <w:proofErr w:type="spellEnd"/>
      <w:r w:rsidRPr="002B4D11">
        <w:rPr>
          <w:rFonts w:ascii="Arial" w:eastAsia="Arial" w:hAnsi="Arial" w:cs="Arial"/>
          <w:color w:val="000000"/>
          <w:sz w:val="22"/>
          <w:szCs w:val="22"/>
        </w:rPr>
        <w:t xml:space="preserve"> BG, Liu FF, Boutros PC. </w:t>
      </w:r>
      <w:proofErr w:type="spellStart"/>
      <w:r w:rsidRPr="002B4D11">
        <w:rPr>
          <w:rFonts w:ascii="Arial" w:eastAsia="Arial" w:hAnsi="Arial" w:cs="Arial"/>
          <w:color w:val="000000"/>
          <w:sz w:val="22"/>
          <w:szCs w:val="22"/>
        </w:rPr>
        <w:t>NanoStringNorm</w:t>
      </w:r>
      <w:proofErr w:type="spellEnd"/>
      <w:r w:rsidRPr="002B4D11">
        <w:rPr>
          <w:rFonts w:ascii="Arial" w:eastAsia="Arial" w:hAnsi="Arial" w:cs="Arial"/>
          <w:color w:val="000000"/>
          <w:sz w:val="22"/>
          <w:szCs w:val="22"/>
        </w:rPr>
        <w:t xml:space="preserve">: an extensible R package for the pre-processing of </w:t>
      </w:r>
      <w:proofErr w:type="spellStart"/>
      <w:r w:rsidRPr="002B4D11">
        <w:rPr>
          <w:rFonts w:ascii="Arial" w:eastAsia="Arial" w:hAnsi="Arial" w:cs="Arial"/>
          <w:color w:val="000000"/>
          <w:sz w:val="22"/>
          <w:szCs w:val="22"/>
        </w:rPr>
        <w:t>NanoString</w:t>
      </w:r>
      <w:proofErr w:type="spellEnd"/>
      <w:r w:rsidRPr="002B4D11">
        <w:rPr>
          <w:rFonts w:ascii="Arial" w:eastAsia="Arial" w:hAnsi="Arial" w:cs="Arial"/>
          <w:color w:val="000000"/>
          <w:sz w:val="22"/>
          <w:szCs w:val="22"/>
        </w:rPr>
        <w:t xml:space="preserve"> mRNA and miRNA data. </w:t>
      </w:r>
      <w:r w:rsidRPr="002B4D11">
        <w:rPr>
          <w:rFonts w:ascii="Arial" w:eastAsia="Arial" w:hAnsi="Arial" w:cs="Arial"/>
          <w:i/>
          <w:color w:val="000000"/>
          <w:sz w:val="22"/>
          <w:szCs w:val="22"/>
        </w:rPr>
        <w:t>Bioinformatics</w:t>
      </w:r>
      <w:r w:rsidRPr="002B4D11">
        <w:rPr>
          <w:rFonts w:ascii="Arial" w:eastAsia="Arial" w:hAnsi="Arial" w:cs="Arial"/>
          <w:color w:val="000000"/>
          <w:sz w:val="22"/>
          <w:szCs w:val="22"/>
        </w:rPr>
        <w:t>. 2012 Jun 1;</w:t>
      </w:r>
      <w:r w:rsidRPr="002B4D11">
        <w:rPr>
          <w:rFonts w:ascii="Arial" w:eastAsia="Arial" w:hAnsi="Arial" w:cs="Arial"/>
          <w:b/>
          <w:color w:val="000000"/>
          <w:sz w:val="22"/>
          <w:szCs w:val="22"/>
        </w:rPr>
        <w:t>28</w:t>
      </w:r>
      <w:r w:rsidRPr="002B4D11">
        <w:rPr>
          <w:rFonts w:ascii="Arial" w:eastAsia="Arial" w:hAnsi="Arial" w:cs="Arial"/>
          <w:color w:val="000000"/>
          <w:sz w:val="22"/>
          <w:szCs w:val="22"/>
        </w:rPr>
        <w:t xml:space="preserve">(11):1546-8. </w:t>
      </w:r>
    </w:p>
    <w:p w14:paraId="75C10B2D" w14:textId="77777777" w:rsidR="002B4D11" w:rsidRPr="002B4D11" w:rsidRDefault="002B4D11" w:rsidP="002B4D11">
      <w:pPr>
        <w:spacing w:line="360" w:lineRule="auto"/>
        <w:rPr>
          <w:rFonts w:ascii="Arial" w:eastAsia="Arial" w:hAnsi="Arial" w:cs="Arial"/>
          <w:color w:val="000000"/>
          <w:sz w:val="22"/>
          <w:szCs w:val="22"/>
        </w:rPr>
      </w:pPr>
      <w:r w:rsidRPr="002B4D11">
        <w:rPr>
          <w:rFonts w:ascii="Arial" w:eastAsia="Arial" w:hAnsi="Arial" w:cs="Arial"/>
          <w:color w:val="000000"/>
          <w:sz w:val="22"/>
          <w:szCs w:val="22"/>
        </w:rPr>
        <w:t xml:space="preserve">3. Gong W, Kwak IY, Pota P, </w:t>
      </w:r>
      <w:proofErr w:type="spellStart"/>
      <w:r w:rsidRPr="002B4D11">
        <w:rPr>
          <w:rFonts w:ascii="Arial" w:eastAsia="Arial" w:hAnsi="Arial" w:cs="Arial"/>
          <w:color w:val="000000"/>
          <w:sz w:val="22"/>
          <w:szCs w:val="22"/>
        </w:rPr>
        <w:t>Koyano</w:t>
      </w:r>
      <w:proofErr w:type="spellEnd"/>
      <w:r w:rsidRPr="002B4D11">
        <w:rPr>
          <w:rFonts w:ascii="Arial" w:eastAsia="Arial" w:hAnsi="Arial" w:cs="Arial"/>
          <w:color w:val="000000"/>
          <w:sz w:val="22"/>
          <w:szCs w:val="22"/>
        </w:rPr>
        <w:t xml:space="preserve">-Nakagawa N, Garry DJ. </w:t>
      </w:r>
      <w:proofErr w:type="spellStart"/>
      <w:r w:rsidRPr="002B4D11">
        <w:rPr>
          <w:rFonts w:ascii="Arial" w:eastAsia="Arial" w:hAnsi="Arial" w:cs="Arial"/>
          <w:color w:val="000000"/>
          <w:sz w:val="22"/>
          <w:szCs w:val="22"/>
        </w:rPr>
        <w:t>DrImpute</w:t>
      </w:r>
      <w:proofErr w:type="spellEnd"/>
      <w:r w:rsidRPr="002B4D11">
        <w:rPr>
          <w:rFonts w:ascii="Arial" w:eastAsia="Arial" w:hAnsi="Arial" w:cs="Arial"/>
          <w:color w:val="000000"/>
          <w:sz w:val="22"/>
          <w:szCs w:val="22"/>
        </w:rPr>
        <w:t xml:space="preserve">: imputing dropout events in single cell RNA sequencing data. </w:t>
      </w:r>
      <w:r w:rsidRPr="002B4D11">
        <w:rPr>
          <w:rFonts w:ascii="Arial" w:eastAsia="Arial" w:hAnsi="Arial" w:cs="Arial"/>
          <w:i/>
          <w:color w:val="000000"/>
          <w:sz w:val="22"/>
          <w:szCs w:val="22"/>
        </w:rPr>
        <w:t>BMC Bioinformatics</w:t>
      </w:r>
      <w:r w:rsidRPr="002B4D11">
        <w:rPr>
          <w:rFonts w:ascii="Arial" w:eastAsia="Arial" w:hAnsi="Arial" w:cs="Arial"/>
          <w:color w:val="000000"/>
          <w:sz w:val="22"/>
          <w:szCs w:val="22"/>
        </w:rPr>
        <w:t>. 2018 Jun 8;</w:t>
      </w:r>
      <w:r w:rsidRPr="002B4D11">
        <w:rPr>
          <w:rFonts w:ascii="Arial" w:eastAsia="Arial" w:hAnsi="Arial" w:cs="Arial"/>
          <w:b/>
          <w:color w:val="000000"/>
          <w:sz w:val="22"/>
          <w:szCs w:val="22"/>
        </w:rPr>
        <w:t>19</w:t>
      </w:r>
      <w:r w:rsidRPr="002B4D11">
        <w:rPr>
          <w:rFonts w:ascii="Arial" w:eastAsia="Arial" w:hAnsi="Arial" w:cs="Arial"/>
          <w:color w:val="000000"/>
          <w:sz w:val="22"/>
          <w:szCs w:val="22"/>
        </w:rPr>
        <w:t xml:space="preserve">(1):220. </w:t>
      </w:r>
    </w:p>
    <w:p w14:paraId="09D6C4F9" w14:textId="77777777" w:rsidR="002B4D11" w:rsidRPr="002B4D11" w:rsidRDefault="002B4D11" w:rsidP="002B4D11">
      <w:pPr>
        <w:spacing w:line="360" w:lineRule="auto"/>
        <w:rPr>
          <w:rFonts w:ascii="Arial" w:eastAsia="Arial" w:hAnsi="Arial" w:cs="Arial"/>
          <w:color w:val="000000"/>
          <w:sz w:val="22"/>
          <w:szCs w:val="22"/>
        </w:rPr>
      </w:pPr>
      <w:r w:rsidRPr="002B4D11">
        <w:rPr>
          <w:rFonts w:ascii="Arial" w:eastAsia="Arial" w:hAnsi="Arial" w:cs="Arial"/>
          <w:color w:val="000000"/>
          <w:sz w:val="22"/>
          <w:szCs w:val="22"/>
        </w:rPr>
        <w:t xml:space="preserve">4. </w:t>
      </w:r>
      <w:proofErr w:type="spellStart"/>
      <w:r w:rsidRPr="002B4D11">
        <w:rPr>
          <w:rFonts w:ascii="Arial" w:eastAsia="Arial" w:hAnsi="Arial" w:cs="Arial"/>
          <w:color w:val="000000"/>
          <w:sz w:val="22"/>
          <w:szCs w:val="22"/>
        </w:rPr>
        <w:t>Satija</w:t>
      </w:r>
      <w:proofErr w:type="spellEnd"/>
      <w:r w:rsidRPr="002B4D11">
        <w:rPr>
          <w:rFonts w:ascii="Arial" w:eastAsia="Arial" w:hAnsi="Arial" w:cs="Arial"/>
          <w:color w:val="000000"/>
          <w:sz w:val="22"/>
          <w:szCs w:val="22"/>
        </w:rPr>
        <w:t xml:space="preserve">, R., Farrell, J., </w:t>
      </w:r>
      <w:proofErr w:type="spellStart"/>
      <w:r w:rsidRPr="002B4D11">
        <w:rPr>
          <w:rFonts w:ascii="Arial" w:eastAsia="Arial" w:hAnsi="Arial" w:cs="Arial"/>
          <w:color w:val="000000"/>
          <w:sz w:val="22"/>
          <w:szCs w:val="22"/>
        </w:rPr>
        <w:t>Gennert</w:t>
      </w:r>
      <w:proofErr w:type="spellEnd"/>
      <w:r w:rsidRPr="002B4D11">
        <w:rPr>
          <w:rFonts w:ascii="Arial" w:eastAsia="Arial" w:hAnsi="Arial" w:cs="Arial"/>
          <w:color w:val="000000"/>
          <w:sz w:val="22"/>
          <w:szCs w:val="22"/>
        </w:rPr>
        <w:t xml:space="preserve">, D. et al. Spatial reconstruction of single-cell gene expression data. </w:t>
      </w:r>
      <w:r w:rsidRPr="002B4D11">
        <w:rPr>
          <w:rFonts w:ascii="Arial" w:eastAsia="Arial" w:hAnsi="Arial" w:cs="Arial"/>
          <w:i/>
          <w:color w:val="000000"/>
          <w:sz w:val="22"/>
          <w:szCs w:val="22"/>
        </w:rPr>
        <w:t xml:space="preserve">Nat </w:t>
      </w:r>
      <w:proofErr w:type="spellStart"/>
      <w:r w:rsidRPr="002B4D11">
        <w:rPr>
          <w:rFonts w:ascii="Arial" w:eastAsia="Arial" w:hAnsi="Arial" w:cs="Arial"/>
          <w:i/>
          <w:color w:val="000000"/>
          <w:sz w:val="22"/>
          <w:szCs w:val="22"/>
        </w:rPr>
        <w:t>Biotechnol</w:t>
      </w:r>
      <w:proofErr w:type="spellEnd"/>
      <w:r w:rsidRPr="002B4D11">
        <w:rPr>
          <w:rFonts w:ascii="Arial" w:eastAsia="Arial" w:hAnsi="Arial" w:cs="Arial"/>
          <w:color w:val="000000"/>
          <w:sz w:val="22"/>
          <w:szCs w:val="22"/>
        </w:rPr>
        <w:t xml:space="preserve"> </w:t>
      </w:r>
      <w:r w:rsidRPr="002B4D11">
        <w:rPr>
          <w:rFonts w:ascii="Arial" w:eastAsia="Arial" w:hAnsi="Arial" w:cs="Arial"/>
          <w:b/>
          <w:color w:val="000000"/>
          <w:sz w:val="22"/>
          <w:szCs w:val="22"/>
        </w:rPr>
        <w:t>33</w:t>
      </w:r>
      <w:r w:rsidRPr="002B4D11">
        <w:rPr>
          <w:rFonts w:ascii="Arial" w:eastAsia="Arial" w:hAnsi="Arial" w:cs="Arial"/>
          <w:color w:val="000000"/>
          <w:sz w:val="22"/>
          <w:szCs w:val="22"/>
        </w:rPr>
        <w:t>, 495–502 (2015).</w:t>
      </w:r>
    </w:p>
    <w:p w14:paraId="0F4F3AA2" w14:textId="77777777" w:rsidR="002B4D11" w:rsidRPr="002B4D11" w:rsidRDefault="002B4D11" w:rsidP="002B4D11">
      <w:pPr>
        <w:spacing w:line="360" w:lineRule="auto"/>
        <w:rPr>
          <w:rFonts w:ascii="Arial" w:eastAsia="Arial" w:hAnsi="Arial" w:cs="Arial"/>
          <w:color w:val="000000"/>
          <w:sz w:val="22"/>
          <w:szCs w:val="22"/>
        </w:rPr>
      </w:pPr>
      <w:r w:rsidRPr="002B4D11">
        <w:rPr>
          <w:rFonts w:ascii="Arial" w:eastAsia="Arial" w:hAnsi="Arial" w:cs="Arial"/>
          <w:color w:val="000000"/>
          <w:sz w:val="22"/>
          <w:szCs w:val="22"/>
        </w:rPr>
        <w:t xml:space="preserve">5. Higdon CW, Mitra RD, Johnson SL. Gene expression analysis of zebrafish melanocytes, iridophores, and retinal pigmented epithelium reveals indicators of biological function and developmental origin. </w:t>
      </w:r>
      <w:proofErr w:type="spellStart"/>
      <w:r w:rsidRPr="002B4D11">
        <w:rPr>
          <w:rFonts w:ascii="Arial" w:eastAsia="Arial" w:hAnsi="Arial" w:cs="Arial"/>
          <w:i/>
          <w:color w:val="000000"/>
          <w:sz w:val="22"/>
          <w:szCs w:val="22"/>
        </w:rPr>
        <w:t>PLoS</w:t>
      </w:r>
      <w:proofErr w:type="spellEnd"/>
      <w:r w:rsidRPr="002B4D11">
        <w:rPr>
          <w:rFonts w:ascii="Arial" w:eastAsia="Arial" w:hAnsi="Arial" w:cs="Arial"/>
          <w:i/>
          <w:color w:val="000000"/>
          <w:sz w:val="22"/>
          <w:szCs w:val="22"/>
        </w:rPr>
        <w:t xml:space="preserve"> One</w:t>
      </w:r>
      <w:r w:rsidRPr="002B4D11">
        <w:rPr>
          <w:rFonts w:ascii="Arial" w:eastAsia="Arial" w:hAnsi="Arial" w:cs="Arial"/>
          <w:color w:val="000000"/>
          <w:sz w:val="22"/>
          <w:szCs w:val="22"/>
        </w:rPr>
        <w:t>. 2013 Jul 9;</w:t>
      </w:r>
      <w:r w:rsidRPr="002B4D11">
        <w:rPr>
          <w:rFonts w:ascii="Arial" w:eastAsia="Arial" w:hAnsi="Arial" w:cs="Arial"/>
          <w:b/>
          <w:color w:val="000000"/>
          <w:sz w:val="22"/>
          <w:szCs w:val="22"/>
        </w:rPr>
        <w:t>8</w:t>
      </w:r>
      <w:r w:rsidRPr="002B4D11">
        <w:rPr>
          <w:rFonts w:ascii="Arial" w:eastAsia="Arial" w:hAnsi="Arial" w:cs="Arial"/>
          <w:color w:val="000000"/>
          <w:sz w:val="22"/>
          <w:szCs w:val="22"/>
        </w:rPr>
        <w:t>(7</w:t>
      </w:r>
      <w:proofErr w:type="gramStart"/>
      <w:r w:rsidRPr="002B4D11">
        <w:rPr>
          <w:rFonts w:ascii="Arial" w:eastAsia="Arial" w:hAnsi="Arial" w:cs="Arial"/>
          <w:color w:val="000000"/>
          <w:sz w:val="22"/>
          <w:szCs w:val="22"/>
        </w:rPr>
        <w:t>):e</w:t>
      </w:r>
      <w:proofErr w:type="gramEnd"/>
      <w:r w:rsidRPr="002B4D11">
        <w:rPr>
          <w:rFonts w:ascii="Arial" w:eastAsia="Arial" w:hAnsi="Arial" w:cs="Arial"/>
          <w:color w:val="000000"/>
          <w:sz w:val="22"/>
          <w:szCs w:val="22"/>
        </w:rPr>
        <w:t xml:space="preserve">67801. </w:t>
      </w:r>
    </w:p>
    <w:p w14:paraId="6D8918D6" w14:textId="77777777" w:rsidR="002B4D11" w:rsidRPr="002B4D11" w:rsidRDefault="002B4D11" w:rsidP="002B4D11">
      <w:pPr>
        <w:spacing w:line="360" w:lineRule="auto"/>
        <w:rPr>
          <w:rFonts w:ascii="Arial" w:eastAsia="Arial" w:hAnsi="Arial" w:cs="Arial"/>
          <w:color w:val="000000"/>
          <w:sz w:val="22"/>
          <w:szCs w:val="22"/>
        </w:rPr>
      </w:pPr>
      <w:r w:rsidRPr="002B4D11">
        <w:rPr>
          <w:rFonts w:ascii="Arial" w:eastAsia="Arial" w:hAnsi="Arial" w:cs="Arial"/>
          <w:color w:val="000000"/>
          <w:sz w:val="22"/>
          <w:szCs w:val="22"/>
        </w:rPr>
        <w:t xml:space="preserve">6. Dutton KA, </w:t>
      </w:r>
      <w:proofErr w:type="spellStart"/>
      <w:r w:rsidRPr="002B4D11">
        <w:rPr>
          <w:rFonts w:ascii="Arial" w:eastAsia="Arial" w:hAnsi="Arial" w:cs="Arial"/>
          <w:color w:val="000000"/>
          <w:sz w:val="22"/>
          <w:szCs w:val="22"/>
        </w:rPr>
        <w:t>Pauliny</w:t>
      </w:r>
      <w:proofErr w:type="spellEnd"/>
      <w:r w:rsidRPr="002B4D11">
        <w:rPr>
          <w:rFonts w:ascii="Arial" w:eastAsia="Arial" w:hAnsi="Arial" w:cs="Arial"/>
          <w:color w:val="000000"/>
          <w:sz w:val="22"/>
          <w:szCs w:val="22"/>
        </w:rPr>
        <w:t xml:space="preserve"> A, Lopes SS, </w:t>
      </w:r>
      <w:proofErr w:type="spellStart"/>
      <w:r w:rsidRPr="002B4D11">
        <w:rPr>
          <w:rFonts w:ascii="Arial" w:eastAsia="Arial" w:hAnsi="Arial" w:cs="Arial"/>
          <w:color w:val="000000"/>
          <w:sz w:val="22"/>
          <w:szCs w:val="22"/>
        </w:rPr>
        <w:t>Elworthy</w:t>
      </w:r>
      <w:proofErr w:type="spellEnd"/>
      <w:r w:rsidRPr="002B4D11">
        <w:rPr>
          <w:rFonts w:ascii="Arial" w:eastAsia="Arial" w:hAnsi="Arial" w:cs="Arial"/>
          <w:color w:val="000000"/>
          <w:sz w:val="22"/>
          <w:szCs w:val="22"/>
        </w:rPr>
        <w:t xml:space="preserve"> S, Carney TJ, Rauch J, Geisler R, </w:t>
      </w:r>
      <w:proofErr w:type="spellStart"/>
      <w:r w:rsidRPr="002B4D11">
        <w:rPr>
          <w:rFonts w:ascii="Arial" w:eastAsia="Arial" w:hAnsi="Arial" w:cs="Arial"/>
          <w:color w:val="000000"/>
          <w:sz w:val="22"/>
          <w:szCs w:val="22"/>
        </w:rPr>
        <w:t>Haffter</w:t>
      </w:r>
      <w:proofErr w:type="spellEnd"/>
      <w:r w:rsidRPr="002B4D11">
        <w:rPr>
          <w:rFonts w:ascii="Arial" w:eastAsia="Arial" w:hAnsi="Arial" w:cs="Arial"/>
          <w:color w:val="000000"/>
          <w:sz w:val="22"/>
          <w:szCs w:val="22"/>
        </w:rPr>
        <w:t xml:space="preserve"> P, </w:t>
      </w:r>
      <w:proofErr w:type="spellStart"/>
      <w:r w:rsidRPr="002B4D11">
        <w:rPr>
          <w:rFonts w:ascii="Arial" w:eastAsia="Arial" w:hAnsi="Arial" w:cs="Arial"/>
          <w:color w:val="000000"/>
          <w:sz w:val="22"/>
          <w:szCs w:val="22"/>
        </w:rPr>
        <w:t>Kelsh</w:t>
      </w:r>
      <w:proofErr w:type="spellEnd"/>
      <w:r w:rsidRPr="002B4D11">
        <w:rPr>
          <w:rFonts w:ascii="Arial" w:eastAsia="Arial" w:hAnsi="Arial" w:cs="Arial"/>
          <w:color w:val="000000"/>
          <w:sz w:val="22"/>
          <w:szCs w:val="22"/>
        </w:rPr>
        <w:t xml:space="preserve"> RN. Zebrafish </w:t>
      </w:r>
      <w:proofErr w:type="spellStart"/>
      <w:r w:rsidRPr="002B4D11">
        <w:rPr>
          <w:rFonts w:ascii="Arial" w:eastAsia="Arial" w:hAnsi="Arial" w:cs="Arial"/>
          <w:color w:val="000000"/>
          <w:sz w:val="22"/>
          <w:szCs w:val="22"/>
        </w:rPr>
        <w:t>colourless</w:t>
      </w:r>
      <w:proofErr w:type="spellEnd"/>
      <w:r w:rsidRPr="002B4D11">
        <w:rPr>
          <w:rFonts w:ascii="Arial" w:eastAsia="Arial" w:hAnsi="Arial" w:cs="Arial"/>
          <w:color w:val="000000"/>
          <w:sz w:val="22"/>
          <w:szCs w:val="22"/>
        </w:rPr>
        <w:t xml:space="preserve"> encodes sox10 and specifies non-ectomesenchymal neural crest fates. </w:t>
      </w:r>
      <w:r w:rsidRPr="002B4D11">
        <w:rPr>
          <w:rFonts w:ascii="Arial" w:eastAsia="Arial" w:hAnsi="Arial" w:cs="Arial"/>
          <w:i/>
          <w:color w:val="000000"/>
          <w:sz w:val="22"/>
          <w:szCs w:val="22"/>
        </w:rPr>
        <w:t>Development</w:t>
      </w:r>
      <w:r w:rsidRPr="002B4D11">
        <w:rPr>
          <w:rFonts w:ascii="Arial" w:eastAsia="Arial" w:hAnsi="Arial" w:cs="Arial"/>
          <w:color w:val="000000"/>
          <w:sz w:val="22"/>
          <w:szCs w:val="22"/>
        </w:rPr>
        <w:t>. 2001 Nov;</w:t>
      </w:r>
      <w:r w:rsidRPr="002B4D11">
        <w:rPr>
          <w:rFonts w:ascii="Arial" w:eastAsia="Arial" w:hAnsi="Arial" w:cs="Arial"/>
          <w:b/>
          <w:color w:val="000000"/>
          <w:sz w:val="22"/>
          <w:szCs w:val="22"/>
        </w:rPr>
        <w:t>128</w:t>
      </w:r>
      <w:r w:rsidRPr="002B4D11">
        <w:rPr>
          <w:rFonts w:ascii="Arial" w:eastAsia="Arial" w:hAnsi="Arial" w:cs="Arial"/>
          <w:color w:val="000000"/>
          <w:sz w:val="22"/>
          <w:szCs w:val="22"/>
        </w:rPr>
        <w:t>(21):4113-25.</w:t>
      </w:r>
    </w:p>
    <w:p w14:paraId="3F8ACE97" w14:textId="77777777" w:rsidR="002B4D11" w:rsidRPr="002B4D11" w:rsidRDefault="002B4D11" w:rsidP="002B4D11">
      <w:pPr>
        <w:spacing w:line="360" w:lineRule="auto"/>
        <w:rPr>
          <w:rFonts w:ascii="Arial" w:eastAsia="Arial" w:hAnsi="Arial" w:cs="Arial"/>
          <w:color w:val="000000"/>
          <w:sz w:val="22"/>
          <w:szCs w:val="22"/>
        </w:rPr>
      </w:pPr>
      <w:r w:rsidRPr="002B4D11">
        <w:rPr>
          <w:rFonts w:ascii="Arial" w:eastAsia="Arial" w:hAnsi="Arial" w:cs="Arial"/>
          <w:color w:val="000000"/>
          <w:sz w:val="22"/>
          <w:szCs w:val="22"/>
        </w:rPr>
        <w:lastRenderedPageBreak/>
        <w:t xml:space="preserve">7. McInnes, L, Healy, J, UMAP: Uniform Manifold Approximation and Projection for Dimension Reduction, </w:t>
      </w:r>
      <w:proofErr w:type="spellStart"/>
      <w:r w:rsidRPr="002B4D11">
        <w:rPr>
          <w:rFonts w:ascii="Arial" w:eastAsia="Arial" w:hAnsi="Arial" w:cs="Arial"/>
          <w:i/>
          <w:color w:val="000000"/>
          <w:sz w:val="22"/>
          <w:szCs w:val="22"/>
        </w:rPr>
        <w:t>ArXiv</w:t>
      </w:r>
      <w:proofErr w:type="spellEnd"/>
      <w:r w:rsidRPr="002B4D11">
        <w:rPr>
          <w:rFonts w:ascii="Arial" w:eastAsia="Arial" w:hAnsi="Arial" w:cs="Arial"/>
          <w:i/>
          <w:color w:val="000000"/>
          <w:sz w:val="22"/>
          <w:szCs w:val="22"/>
        </w:rPr>
        <w:t xml:space="preserve"> e-prints</w:t>
      </w:r>
      <w:r w:rsidRPr="002B4D11">
        <w:rPr>
          <w:rFonts w:ascii="Arial" w:eastAsia="Arial" w:hAnsi="Arial" w:cs="Arial"/>
          <w:color w:val="000000"/>
          <w:sz w:val="22"/>
          <w:szCs w:val="22"/>
        </w:rPr>
        <w:t xml:space="preserve"> 1802.03426, 2018.</w:t>
      </w:r>
    </w:p>
    <w:p w14:paraId="4B2452A4" w14:textId="77777777" w:rsidR="002B4D11" w:rsidRPr="002B4D11" w:rsidRDefault="002B4D11" w:rsidP="002B4D11">
      <w:pPr>
        <w:spacing w:line="360" w:lineRule="auto"/>
        <w:rPr>
          <w:rFonts w:ascii="Arial" w:eastAsia="Arial" w:hAnsi="Arial" w:cs="Arial"/>
          <w:color w:val="000000"/>
          <w:sz w:val="22"/>
          <w:szCs w:val="22"/>
        </w:rPr>
      </w:pPr>
      <w:r w:rsidRPr="002B4D11">
        <w:rPr>
          <w:rFonts w:ascii="Arial" w:eastAsia="Arial" w:hAnsi="Arial" w:cs="Arial"/>
          <w:color w:val="000000"/>
          <w:sz w:val="22"/>
          <w:szCs w:val="22"/>
        </w:rPr>
        <w:t xml:space="preserve">8. L.J.P. van der </w:t>
      </w:r>
      <w:proofErr w:type="spellStart"/>
      <w:r w:rsidRPr="002B4D11">
        <w:rPr>
          <w:rFonts w:ascii="Arial" w:eastAsia="Arial" w:hAnsi="Arial" w:cs="Arial"/>
          <w:color w:val="000000"/>
          <w:sz w:val="22"/>
          <w:szCs w:val="22"/>
        </w:rPr>
        <w:t>Maaten</w:t>
      </w:r>
      <w:proofErr w:type="spellEnd"/>
      <w:r w:rsidRPr="002B4D11">
        <w:rPr>
          <w:rFonts w:ascii="Arial" w:eastAsia="Arial" w:hAnsi="Arial" w:cs="Arial"/>
          <w:color w:val="000000"/>
          <w:sz w:val="22"/>
          <w:szCs w:val="22"/>
        </w:rPr>
        <w:t xml:space="preserve"> and G.E. Hinton. "Visualizing High-Dimensional Data Using t-SNE." </w:t>
      </w:r>
      <w:r w:rsidRPr="002B4D11">
        <w:rPr>
          <w:rFonts w:ascii="Arial" w:eastAsia="Arial" w:hAnsi="Arial" w:cs="Arial"/>
          <w:i/>
          <w:color w:val="000000"/>
          <w:sz w:val="22"/>
          <w:szCs w:val="22"/>
        </w:rPr>
        <w:t>Journal of Machine Learning Research</w:t>
      </w:r>
      <w:r w:rsidRPr="002B4D11">
        <w:rPr>
          <w:rFonts w:ascii="Arial" w:eastAsia="Arial" w:hAnsi="Arial" w:cs="Arial"/>
          <w:color w:val="000000"/>
          <w:sz w:val="22"/>
          <w:szCs w:val="22"/>
        </w:rPr>
        <w:t xml:space="preserve"> </w:t>
      </w:r>
      <w:r w:rsidRPr="002B4D11">
        <w:rPr>
          <w:rFonts w:ascii="Arial" w:eastAsia="Arial" w:hAnsi="Arial" w:cs="Arial"/>
          <w:b/>
          <w:color w:val="000000"/>
          <w:sz w:val="22"/>
          <w:szCs w:val="22"/>
        </w:rPr>
        <w:t>9</w:t>
      </w:r>
      <w:r w:rsidRPr="002B4D11">
        <w:rPr>
          <w:rFonts w:ascii="Arial" w:eastAsia="Arial" w:hAnsi="Arial" w:cs="Arial"/>
          <w:color w:val="000000"/>
          <w:sz w:val="22"/>
          <w:szCs w:val="22"/>
        </w:rPr>
        <w:t xml:space="preserve">(Nov):2579-2605, 2008. </w:t>
      </w:r>
    </w:p>
    <w:p w14:paraId="4B834AF9" w14:textId="77777777" w:rsidR="002B4D11" w:rsidRPr="002B4D11" w:rsidRDefault="002B4D11" w:rsidP="002B4D11">
      <w:pPr>
        <w:spacing w:line="360" w:lineRule="auto"/>
        <w:rPr>
          <w:rFonts w:ascii="Arial" w:eastAsia="Arial" w:hAnsi="Arial" w:cs="Arial"/>
          <w:color w:val="000000"/>
          <w:sz w:val="22"/>
          <w:szCs w:val="22"/>
        </w:rPr>
      </w:pPr>
      <w:r w:rsidRPr="002B4D11">
        <w:rPr>
          <w:rFonts w:ascii="Arial" w:eastAsia="Arial" w:hAnsi="Arial" w:cs="Arial"/>
          <w:color w:val="000000"/>
          <w:sz w:val="22"/>
          <w:szCs w:val="22"/>
        </w:rPr>
        <w:t xml:space="preserve">9. Gu Z, </w:t>
      </w:r>
      <w:proofErr w:type="spellStart"/>
      <w:r w:rsidRPr="002B4D11">
        <w:rPr>
          <w:rFonts w:ascii="Arial" w:eastAsia="Arial" w:hAnsi="Arial" w:cs="Arial"/>
          <w:color w:val="000000"/>
          <w:sz w:val="22"/>
          <w:szCs w:val="22"/>
        </w:rPr>
        <w:t>Eils</w:t>
      </w:r>
      <w:proofErr w:type="spellEnd"/>
      <w:r w:rsidRPr="002B4D11">
        <w:rPr>
          <w:rFonts w:ascii="Arial" w:eastAsia="Arial" w:hAnsi="Arial" w:cs="Arial"/>
          <w:color w:val="000000"/>
          <w:sz w:val="22"/>
          <w:szCs w:val="22"/>
        </w:rPr>
        <w:t xml:space="preserve"> R, </w:t>
      </w:r>
      <w:proofErr w:type="spellStart"/>
      <w:r w:rsidRPr="002B4D11">
        <w:rPr>
          <w:rFonts w:ascii="Arial" w:eastAsia="Arial" w:hAnsi="Arial" w:cs="Arial"/>
          <w:color w:val="000000"/>
          <w:sz w:val="22"/>
          <w:szCs w:val="22"/>
        </w:rPr>
        <w:t>Schlesner</w:t>
      </w:r>
      <w:proofErr w:type="spellEnd"/>
      <w:r w:rsidRPr="002B4D11">
        <w:rPr>
          <w:rFonts w:ascii="Arial" w:eastAsia="Arial" w:hAnsi="Arial" w:cs="Arial"/>
          <w:color w:val="000000"/>
          <w:sz w:val="22"/>
          <w:szCs w:val="22"/>
        </w:rPr>
        <w:t xml:space="preserve"> M. Complex heatmaps reveal patterns and correlations in multidimensional genomic data. </w:t>
      </w:r>
      <w:r w:rsidRPr="002B4D11">
        <w:rPr>
          <w:rFonts w:ascii="Arial" w:eastAsia="Arial" w:hAnsi="Arial" w:cs="Arial"/>
          <w:i/>
          <w:color w:val="000000"/>
          <w:sz w:val="22"/>
          <w:szCs w:val="22"/>
        </w:rPr>
        <w:t>Bioinformatics</w:t>
      </w:r>
      <w:r w:rsidRPr="002B4D11">
        <w:rPr>
          <w:rFonts w:ascii="Arial" w:eastAsia="Arial" w:hAnsi="Arial" w:cs="Arial"/>
          <w:color w:val="000000"/>
          <w:sz w:val="22"/>
          <w:szCs w:val="22"/>
        </w:rPr>
        <w:t>. 2016 Sep 15;</w:t>
      </w:r>
      <w:r w:rsidRPr="002B4D11">
        <w:rPr>
          <w:rFonts w:ascii="Arial" w:eastAsia="Arial" w:hAnsi="Arial" w:cs="Arial"/>
          <w:b/>
          <w:color w:val="000000"/>
          <w:sz w:val="22"/>
          <w:szCs w:val="22"/>
        </w:rPr>
        <w:t>32</w:t>
      </w:r>
      <w:r w:rsidRPr="002B4D11">
        <w:rPr>
          <w:rFonts w:ascii="Arial" w:eastAsia="Arial" w:hAnsi="Arial" w:cs="Arial"/>
          <w:color w:val="000000"/>
          <w:sz w:val="22"/>
          <w:szCs w:val="22"/>
        </w:rPr>
        <w:t>(18):2847-9.</w:t>
      </w:r>
    </w:p>
    <w:p w14:paraId="06E013CB" w14:textId="77777777" w:rsidR="002B4D11" w:rsidRPr="002B4D11" w:rsidRDefault="002B4D11" w:rsidP="002B4D11">
      <w:pPr>
        <w:spacing w:line="360" w:lineRule="auto"/>
        <w:rPr>
          <w:rFonts w:ascii="Arial" w:eastAsia="Arial" w:hAnsi="Arial" w:cs="Arial"/>
          <w:color w:val="000000"/>
          <w:sz w:val="22"/>
          <w:szCs w:val="22"/>
        </w:rPr>
      </w:pPr>
      <w:r w:rsidRPr="002B4D11">
        <w:rPr>
          <w:rFonts w:ascii="Arial" w:eastAsia="Arial" w:hAnsi="Arial" w:cs="Arial"/>
          <w:color w:val="000000"/>
          <w:sz w:val="22"/>
          <w:szCs w:val="22"/>
        </w:rPr>
        <w:t xml:space="preserve">10. Waltman, L., van Eck, N.J. A smart local moving algorithm for large-scale modularity-based community detection. </w:t>
      </w:r>
      <w:r w:rsidRPr="002B4D11">
        <w:rPr>
          <w:rFonts w:ascii="Arial" w:eastAsia="Arial" w:hAnsi="Arial" w:cs="Arial"/>
          <w:i/>
          <w:color w:val="000000"/>
          <w:sz w:val="22"/>
          <w:szCs w:val="22"/>
        </w:rPr>
        <w:t>Eur. Phys. J. B</w:t>
      </w:r>
      <w:r w:rsidRPr="002B4D11">
        <w:rPr>
          <w:rFonts w:ascii="Arial" w:eastAsia="Arial" w:hAnsi="Arial" w:cs="Arial"/>
          <w:color w:val="000000"/>
          <w:sz w:val="22"/>
          <w:szCs w:val="22"/>
        </w:rPr>
        <w:t xml:space="preserve"> </w:t>
      </w:r>
      <w:r w:rsidRPr="002B4D11">
        <w:rPr>
          <w:rFonts w:ascii="Arial" w:eastAsia="Arial" w:hAnsi="Arial" w:cs="Arial"/>
          <w:b/>
          <w:color w:val="000000"/>
          <w:sz w:val="22"/>
          <w:szCs w:val="22"/>
        </w:rPr>
        <w:t>86</w:t>
      </w:r>
      <w:r w:rsidRPr="002B4D11">
        <w:rPr>
          <w:rFonts w:ascii="Arial" w:eastAsia="Arial" w:hAnsi="Arial" w:cs="Arial"/>
          <w:color w:val="000000"/>
          <w:sz w:val="22"/>
          <w:szCs w:val="22"/>
        </w:rPr>
        <w:t>, 471 (2013).</w:t>
      </w:r>
    </w:p>
    <w:p w14:paraId="5D640459" w14:textId="77777777" w:rsidR="002B4D11" w:rsidRPr="002B4D11" w:rsidRDefault="002B4D11" w:rsidP="002B4D11">
      <w:pPr>
        <w:spacing w:line="360" w:lineRule="auto"/>
        <w:rPr>
          <w:rFonts w:ascii="Arial" w:eastAsia="Arial" w:hAnsi="Arial" w:cs="Arial"/>
          <w:color w:val="000000"/>
          <w:sz w:val="22"/>
          <w:szCs w:val="22"/>
        </w:rPr>
      </w:pPr>
      <w:r w:rsidRPr="002B4D11">
        <w:rPr>
          <w:rFonts w:ascii="Arial" w:eastAsia="Arial" w:hAnsi="Arial" w:cs="Arial"/>
          <w:color w:val="000000"/>
          <w:sz w:val="22"/>
          <w:szCs w:val="22"/>
        </w:rPr>
        <w:t xml:space="preserve">11. Street K, </w:t>
      </w:r>
      <w:proofErr w:type="spellStart"/>
      <w:r w:rsidRPr="002B4D11">
        <w:rPr>
          <w:rFonts w:ascii="Arial" w:eastAsia="Arial" w:hAnsi="Arial" w:cs="Arial"/>
          <w:color w:val="000000"/>
          <w:sz w:val="22"/>
          <w:szCs w:val="22"/>
        </w:rPr>
        <w:t>Risso</w:t>
      </w:r>
      <w:proofErr w:type="spellEnd"/>
      <w:r w:rsidRPr="002B4D11">
        <w:rPr>
          <w:rFonts w:ascii="Arial" w:eastAsia="Arial" w:hAnsi="Arial" w:cs="Arial"/>
          <w:color w:val="000000"/>
          <w:sz w:val="22"/>
          <w:szCs w:val="22"/>
        </w:rPr>
        <w:t xml:space="preserve"> D, Fletcher R, Das D, Ngai J, Yosef N, </w:t>
      </w:r>
      <w:proofErr w:type="spellStart"/>
      <w:r w:rsidRPr="002B4D11">
        <w:rPr>
          <w:rFonts w:ascii="Arial" w:eastAsia="Arial" w:hAnsi="Arial" w:cs="Arial"/>
          <w:color w:val="000000"/>
          <w:sz w:val="22"/>
          <w:szCs w:val="22"/>
        </w:rPr>
        <w:t>Purdom</w:t>
      </w:r>
      <w:proofErr w:type="spellEnd"/>
      <w:r w:rsidRPr="002B4D11">
        <w:rPr>
          <w:rFonts w:ascii="Arial" w:eastAsia="Arial" w:hAnsi="Arial" w:cs="Arial"/>
          <w:color w:val="000000"/>
          <w:sz w:val="22"/>
          <w:szCs w:val="22"/>
        </w:rPr>
        <w:t xml:space="preserve"> E, </w:t>
      </w:r>
      <w:proofErr w:type="spellStart"/>
      <w:r w:rsidRPr="002B4D11">
        <w:rPr>
          <w:rFonts w:ascii="Arial" w:eastAsia="Arial" w:hAnsi="Arial" w:cs="Arial"/>
          <w:color w:val="000000"/>
          <w:sz w:val="22"/>
          <w:szCs w:val="22"/>
        </w:rPr>
        <w:t>Dudoit</w:t>
      </w:r>
      <w:proofErr w:type="spellEnd"/>
      <w:r w:rsidRPr="002B4D11">
        <w:rPr>
          <w:rFonts w:ascii="Arial" w:eastAsia="Arial" w:hAnsi="Arial" w:cs="Arial"/>
          <w:color w:val="000000"/>
          <w:sz w:val="22"/>
          <w:szCs w:val="22"/>
        </w:rPr>
        <w:t xml:space="preserve"> S (2018). “Slingshot: cell lineage and </w:t>
      </w:r>
      <w:proofErr w:type="spellStart"/>
      <w:r w:rsidRPr="002B4D11">
        <w:rPr>
          <w:rFonts w:ascii="Arial" w:eastAsia="Arial" w:hAnsi="Arial" w:cs="Arial"/>
          <w:color w:val="000000"/>
          <w:sz w:val="22"/>
          <w:szCs w:val="22"/>
        </w:rPr>
        <w:t>pseudotime</w:t>
      </w:r>
      <w:proofErr w:type="spellEnd"/>
      <w:r w:rsidRPr="002B4D11">
        <w:rPr>
          <w:rFonts w:ascii="Arial" w:eastAsia="Arial" w:hAnsi="Arial" w:cs="Arial"/>
          <w:color w:val="000000"/>
          <w:sz w:val="22"/>
          <w:szCs w:val="22"/>
        </w:rPr>
        <w:t xml:space="preserve"> inference for single-cell transcriptomics.” </w:t>
      </w:r>
      <w:r w:rsidRPr="002B4D11">
        <w:rPr>
          <w:rFonts w:ascii="Arial" w:eastAsia="Arial" w:hAnsi="Arial" w:cs="Arial"/>
          <w:i/>
          <w:color w:val="000000"/>
          <w:sz w:val="22"/>
          <w:szCs w:val="22"/>
        </w:rPr>
        <w:t>BMC Genomics</w:t>
      </w:r>
      <w:r w:rsidRPr="002B4D11">
        <w:rPr>
          <w:rFonts w:ascii="Arial" w:eastAsia="Arial" w:hAnsi="Arial" w:cs="Arial"/>
          <w:color w:val="000000"/>
          <w:sz w:val="22"/>
          <w:szCs w:val="22"/>
        </w:rPr>
        <w:t xml:space="preserve">, </w:t>
      </w:r>
      <w:r w:rsidRPr="002B4D11">
        <w:rPr>
          <w:rFonts w:ascii="Arial" w:eastAsia="Arial" w:hAnsi="Arial" w:cs="Arial"/>
          <w:b/>
          <w:color w:val="000000"/>
          <w:sz w:val="22"/>
          <w:szCs w:val="22"/>
        </w:rPr>
        <w:t>477</w:t>
      </w:r>
      <w:r w:rsidRPr="002B4D11">
        <w:rPr>
          <w:rFonts w:ascii="Arial" w:eastAsia="Arial" w:hAnsi="Arial" w:cs="Arial"/>
          <w:color w:val="000000"/>
          <w:sz w:val="22"/>
          <w:szCs w:val="22"/>
        </w:rPr>
        <w:t>. https://doi.org/10.1186/s12864-018-4772-0.</w:t>
      </w:r>
    </w:p>
    <w:p w14:paraId="6107AD9C" w14:textId="084D74A2" w:rsidR="002B4D11" w:rsidRDefault="002B4D11" w:rsidP="002B4D11">
      <w:pPr>
        <w:spacing w:line="360" w:lineRule="auto"/>
        <w:rPr>
          <w:rStyle w:val="Hyperlink"/>
          <w:rFonts w:ascii="Arial" w:hAnsi="Arial" w:cs="Arial"/>
          <w:sz w:val="22"/>
          <w:szCs w:val="22"/>
          <w:lang w:val="en-GB"/>
        </w:rPr>
      </w:pPr>
      <w:r w:rsidRPr="002B4D11">
        <w:rPr>
          <w:rFonts w:ascii="Arial" w:eastAsia="Arial" w:hAnsi="Arial" w:cs="Arial"/>
          <w:color w:val="000000"/>
          <w:sz w:val="22"/>
          <w:szCs w:val="22"/>
        </w:rPr>
        <w:t xml:space="preserve">12. </w:t>
      </w:r>
      <w:r w:rsidRPr="002B4D11">
        <w:rPr>
          <w:rFonts w:ascii="Arial" w:hAnsi="Arial" w:cs="Arial"/>
          <w:sz w:val="22"/>
          <w:szCs w:val="22"/>
          <w:lang w:val="en-GB"/>
        </w:rPr>
        <w:t xml:space="preserve">Hendriks, GJ., Jung, L.A., Larsson, A.J.M. </w:t>
      </w:r>
      <w:r w:rsidRPr="002B4D11">
        <w:rPr>
          <w:rFonts w:ascii="Arial" w:hAnsi="Arial" w:cs="Arial"/>
          <w:i/>
          <w:iCs/>
          <w:sz w:val="22"/>
          <w:szCs w:val="22"/>
          <w:lang w:val="en-GB"/>
        </w:rPr>
        <w:t>et al.</w:t>
      </w:r>
      <w:r w:rsidRPr="002B4D11">
        <w:rPr>
          <w:rFonts w:ascii="Arial" w:hAnsi="Arial" w:cs="Arial"/>
          <w:sz w:val="22"/>
          <w:szCs w:val="22"/>
          <w:lang w:val="en-GB"/>
        </w:rPr>
        <w:t xml:space="preserve"> NASC-</w:t>
      </w:r>
      <w:proofErr w:type="spellStart"/>
      <w:r w:rsidRPr="002B4D11">
        <w:rPr>
          <w:rFonts w:ascii="Arial" w:hAnsi="Arial" w:cs="Arial"/>
          <w:sz w:val="22"/>
          <w:szCs w:val="22"/>
          <w:lang w:val="en-GB"/>
        </w:rPr>
        <w:t>seq</w:t>
      </w:r>
      <w:proofErr w:type="spellEnd"/>
      <w:r w:rsidRPr="002B4D11">
        <w:rPr>
          <w:rFonts w:ascii="Arial" w:hAnsi="Arial" w:cs="Arial"/>
          <w:sz w:val="22"/>
          <w:szCs w:val="22"/>
          <w:lang w:val="en-GB"/>
        </w:rPr>
        <w:t xml:space="preserve"> monitors RNA synthesis in single cells. </w:t>
      </w:r>
      <w:r w:rsidRPr="002B4D11">
        <w:rPr>
          <w:rFonts w:ascii="Arial" w:hAnsi="Arial" w:cs="Arial"/>
          <w:i/>
          <w:iCs/>
          <w:sz w:val="22"/>
          <w:szCs w:val="22"/>
          <w:lang w:val="en-GB"/>
        </w:rPr>
        <w:t xml:space="preserve">Nat </w:t>
      </w:r>
      <w:proofErr w:type="spellStart"/>
      <w:r w:rsidRPr="002B4D11">
        <w:rPr>
          <w:rFonts w:ascii="Arial" w:hAnsi="Arial" w:cs="Arial"/>
          <w:i/>
          <w:iCs/>
          <w:sz w:val="22"/>
          <w:szCs w:val="22"/>
          <w:lang w:val="en-GB"/>
        </w:rPr>
        <w:t>Commun</w:t>
      </w:r>
      <w:proofErr w:type="spellEnd"/>
      <w:r w:rsidRPr="002B4D11">
        <w:rPr>
          <w:rFonts w:ascii="Arial" w:hAnsi="Arial" w:cs="Arial"/>
          <w:sz w:val="22"/>
          <w:szCs w:val="22"/>
          <w:lang w:val="en-GB"/>
        </w:rPr>
        <w:t xml:space="preserve"> </w:t>
      </w:r>
      <w:r w:rsidRPr="002B4D11">
        <w:rPr>
          <w:rFonts w:ascii="Arial" w:hAnsi="Arial" w:cs="Arial"/>
          <w:b/>
          <w:bCs/>
          <w:sz w:val="22"/>
          <w:szCs w:val="22"/>
          <w:lang w:val="en-GB"/>
        </w:rPr>
        <w:t xml:space="preserve">10, </w:t>
      </w:r>
      <w:r w:rsidRPr="002B4D11">
        <w:rPr>
          <w:rFonts w:ascii="Arial" w:hAnsi="Arial" w:cs="Arial"/>
          <w:sz w:val="22"/>
          <w:szCs w:val="22"/>
          <w:lang w:val="en-GB"/>
        </w:rPr>
        <w:t xml:space="preserve">3138 (2019). </w:t>
      </w:r>
      <w:hyperlink r:id="rId16" w:history="1">
        <w:r w:rsidRPr="002B4D11">
          <w:rPr>
            <w:rStyle w:val="Hyperlink"/>
            <w:rFonts w:ascii="Arial" w:hAnsi="Arial" w:cs="Arial"/>
            <w:sz w:val="22"/>
            <w:szCs w:val="22"/>
            <w:lang w:val="en-GB"/>
          </w:rPr>
          <w:t>https://doi.org/10.1038/s41467-019-11028-9</w:t>
        </w:r>
      </w:hyperlink>
      <w:r w:rsidR="00E009EA">
        <w:rPr>
          <w:rStyle w:val="Hyperlink"/>
          <w:rFonts w:ascii="Arial" w:hAnsi="Arial" w:cs="Arial"/>
          <w:sz w:val="22"/>
          <w:szCs w:val="22"/>
          <w:lang w:val="en-GB"/>
        </w:rPr>
        <w:t>.</w:t>
      </w:r>
    </w:p>
    <w:p w14:paraId="3537C142" w14:textId="6947DB6A" w:rsidR="00E009EA" w:rsidRPr="001C60E7" w:rsidRDefault="00E009EA" w:rsidP="001C60E7">
      <w:pPr>
        <w:spacing w:line="360" w:lineRule="auto"/>
        <w:rPr>
          <w:rFonts w:ascii="Arial" w:eastAsia="Arial" w:hAnsi="Arial" w:cs="Arial"/>
          <w:color w:val="000000"/>
          <w:sz w:val="22"/>
          <w:szCs w:val="22"/>
        </w:rPr>
      </w:pPr>
      <w:r w:rsidRPr="001C60E7">
        <w:rPr>
          <w:rFonts w:ascii="Arial" w:eastAsia="Arial" w:hAnsi="Arial" w:cs="Arial"/>
          <w:color w:val="000000"/>
          <w:sz w:val="22"/>
          <w:szCs w:val="22"/>
        </w:rPr>
        <w:t xml:space="preserve">13. Petratou, K. et al. A systems biology approach uncovers the core gene regulatory network governing iridophore fate choice from the neural crest. </w:t>
      </w:r>
      <w:r w:rsidRPr="001C60E7">
        <w:rPr>
          <w:rFonts w:ascii="Arial" w:eastAsia="Arial" w:hAnsi="Arial" w:cs="Arial"/>
          <w:i/>
          <w:iCs/>
          <w:color w:val="000000"/>
          <w:sz w:val="22"/>
          <w:szCs w:val="22"/>
        </w:rPr>
        <w:t>PLoS Genet</w:t>
      </w:r>
      <w:r w:rsidRPr="001C60E7">
        <w:rPr>
          <w:rFonts w:ascii="Arial" w:eastAsia="Arial" w:hAnsi="Arial" w:cs="Arial"/>
          <w:color w:val="000000"/>
          <w:sz w:val="22"/>
          <w:szCs w:val="22"/>
        </w:rPr>
        <w:t xml:space="preserve"> </w:t>
      </w:r>
      <w:r w:rsidRPr="001C60E7">
        <w:rPr>
          <w:rFonts w:ascii="Arial" w:eastAsia="Arial" w:hAnsi="Arial" w:cs="Arial"/>
          <w:b/>
          <w:bCs/>
          <w:color w:val="000000"/>
          <w:sz w:val="22"/>
          <w:szCs w:val="22"/>
        </w:rPr>
        <w:t>14</w:t>
      </w:r>
      <w:r w:rsidRPr="001C60E7">
        <w:rPr>
          <w:rFonts w:ascii="Arial" w:eastAsia="Arial" w:hAnsi="Arial" w:cs="Arial"/>
          <w:color w:val="000000"/>
          <w:sz w:val="22"/>
          <w:szCs w:val="22"/>
        </w:rPr>
        <w:t xml:space="preserve">, e1007402, </w:t>
      </w:r>
      <w:proofErr w:type="gramStart"/>
      <w:r w:rsidRPr="001C60E7">
        <w:rPr>
          <w:rFonts w:ascii="Arial" w:eastAsia="Arial" w:hAnsi="Arial" w:cs="Arial"/>
          <w:color w:val="000000"/>
          <w:sz w:val="22"/>
          <w:szCs w:val="22"/>
        </w:rPr>
        <w:t>doi:10.1371/journal.pgen</w:t>
      </w:r>
      <w:proofErr w:type="gramEnd"/>
      <w:r w:rsidRPr="001C60E7">
        <w:rPr>
          <w:rFonts w:ascii="Arial" w:eastAsia="Arial" w:hAnsi="Arial" w:cs="Arial"/>
          <w:color w:val="000000"/>
          <w:sz w:val="22"/>
          <w:szCs w:val="22"/>
        </w:rPr>
        <w:t>.1007402 (2018).</w:t>
      </w:r>
    </w:p>
    <w:p w14:paraId="1E8025D3" w14:textId="77777777" w:rsidR="00E009EA" w:rsidRPr="002B4D11" w:rsidRDefault="00E009EA" w:rsidP="002B4D11">
      <w:pPr>
        <w:spacing w:line="360" w:lineRule="auto"/>
        <w:rPr>
          <w:rFonts w:ascii="Arial" w:eastAsia="Arial" w:hAnsi="Arial" w:cs="Arial"/>
          <w:color w:val="000000"/>
          <w:sz w:val="22"/>
          <w:szCs w:val="22"/>
        </w:rPr>
      </w:pPr>
    </w:p>
    <w:p w14:paraId="087DD705" w14:textId="77777777" w:rsidR="00313974" w:rsidRDefault="00313974" w:rsidP="00C92065">
      <w:pPr>
        <w:spacing w:line="360" w:lineRule="auto"/>
      </w:pPr>
    </w:p>
    <w:sectPr w:rsidR="00313974">
      <w:pgSz w:w="11900" w:h="16840"/>
      <w:pgMar w:top="1418" w:right="1418" w:bottom="1418" w:left="1418"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517F96"/>
    <w:multiLevelType w:val="hybridMultilevel"/>
    <w:tmpl w:val="DF44D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0CE"/>
    <w:rsid w:val="00000F63"/>
    <w:rsid w:val="00002BA5"/>
    <w:rsid w:val="00006301"/>
    <w:rsid w:val="00042581"/>
    <w:rsid w:val="0004570A"/>
    <w:rsid w:val="0006643F"/>
    <w:rsid w:val="00092FCC"/>
    <w:rsid w:val="00094747"/>
    <w:rsid w:val="00095501"/>
    <w:rsid w:val="000B7479"/>
    <w:rsid w:val="000F379A"/>
    <w:rsid w:val="000F42AD"/>
    <w:rsid w:val="00117527"/>
    <w:rsid w:val="001420D5"/>
    <w:rsid w:val="00166CC8"/>
    <w:rsid w:val="001918EE"/>
    <w:rsid w:val="001928CA"/>
    <w:rsid w:val="001B36DC"/>
    <w:rsid w:val="001C60E7"/>
    <w:rsid w:val="001F2CE4"/>
    <w:rsid w:val="001F416E"/>
    <w:rsid w:val="00235CE2"/>
    <w:rsid w:val="002B4D11"/>
    <w:rsid w:val="002D45E3"/>
    <w:rsid w:val="002F2C8F"/>
    <w:rsid w:val="002F7D70"/>
    <w:rsid w:val="00313974"/>
    <w:rsid w:val="00315522"/>
    <w:rsid w:val="003201B7"/>
    <w:rsid w:val="00343B0A"/>
    <w:rsid w:val="00343C23"/>
    <w:rsid w:val="00357EB5"/>
    <w:rsid w:val="00361DBC"/>
    <w:rsid w:val="003735C2"/>
    <w:rsid w:val="00375289"/>
    <w:rsid w:val="003A5693"/>
    <w:rsid w:val="003B54FC"/>
    <w:rsid w:val="003C6115"/>
    <w:rsid w:val="003E4FC1"/>
    <w:rsid w:val="003E5709"/>
    <w:rsid w:val="0043233B"/>
    <w:rsid w:val="00440C07"/>
    <w:rsid w:val="00445224"/>
    <w:rsid w:val="00464218"/>
    <w:rsid w:val="004724A7"/>
    <w:rsid w:val="004920FC"/>
    <w:rsid w:val="004C7EF3"/>
    <w:rsid w:val="004D37D6"/>
    <w:rsid w:val="004F0CB2"/>
    <w:rsid w:val="005126F2"/>
    <w:rsid w:val="005378A2"/>
    <w:rsid w:val="005455F8"/>
    <w:rsid w:val="005571C2"/>
    <w:rsid w:val="0056415A"/>
    <w:rsid w:val="005734A4"/>
    <w:rsid w:val="0057458B"/>
    <w:rsid w:val="005828D3"/>
    <w:rsid w:val="00587EFE"/>
    <w:rsid w:val="00590BA1"/>
    <w:rsid w:val="005911FC"/>
    <w:rsid w:val="005A0E99"/>
    <w:rsid w:val="005B2E8D"/>
    <w:rsid w:val="005F3D1F"/>
    <w:rsid w:val="005F4D26"/>
    <w:rsid w:val="00616286"/>
    <w:rsid w:val="00622B2C"/>
    <w:rsid w:val="00645A66"/>
    <w:rsid w:val="00664C7B"/>
    <w:rsid w:val="0066572C"/>
    <w:rsid w:val="00665CE0"/>
    <w:rsid w:val="00665D56"/>
    <w:rsid w:val="00677919"/>
    <w:rsid w:val="0068214C"/>
    <w:rsid w:val="00684DBD"/>
    <w:rsid w:val="006D602A"/>
    <w:rsid w:val="00720019"/>
    <w:rsid w:val="00725D53"/>
    <w:rsid w:val="007612BC"/>
    <w:rsid w:val="00797F4D"/>
    <w:rsid w:val="007A3749"/>
    <w:rsid w:val="007D3964"/>
    <w:rsid w:val="007E0C22"/>
    <w:rsid w:val="007E46D2"/>
    <w:rsid w:val="007F0D3F"/>
    <w:rsid w:val="00805569"/>
    <w:rsid w:val="00816D23"/>
    <w:rsid w:val="00824112"/>
    <w:rsid w:val="008248AE"/>
    <w:rsid w:val="0084237E"/>
    <w:rsid w:val="00872AE9"/>
    <w:rsid w:val="008A4FD4"/>
    <w:rsid w:val="008D0C32"/>
    <w:rsid w:val="008D2941"/>
    <w:rsid w:val="008D2FA5"/>
    <w:rsid w:val="008D5FAB"/>
    <w:rsid w:val="008F7C4B"/>
    <w:rsid w:val="0090651D"/>
    <w:rsid w:val="009073CB"/>
    <w:rsid w:val="00932364"/>
    <w:rsid w:val="0093468F"/>
    <w:rsid w:val="0094640E"/>
    <w:rsid w:val="00946A50"/>
    <w:rsid w:val="00952D8C"/>
    <w:rsid w:val="0096524C"/>
    <w:rsid w:val="00975677"/>
    <w:rsid w:val="009815C3"/>
    <w:rsid w:val="00994F5A"/>
    <w:rsid w:val="009A3ED3"/>
    <w:rsid w:val="009C59BA"/>
    <w:rsid w:val="009D58DD"/>
    <w:rsid w:val="009E5EF7"/>
    <w:rsid w:val="009F432C"/>
    <w:rsid w:val="00A02DC8"/>
    <w:rsid w:val="00A15D01"/>
    <w:rsid w:val="00A176F1"/>
    <w:rsid w:val="00A23CAC"/>
    <w:rsid w:val="00A46C8D"/>
    <w:rsid w:val="00A66BBC"/>
    <w:rsid w:val="00AA301C"/>
    <w:rsid w:val="00AC0689"/>
    <w:rsid w:val="00AC56CB"/>
    <w:rsid w:val="00AD5714"/>
    <w:rsid w:val="00AE1550"/>
    <w:rsid w:val="00AE2EC7"/>
    <w:rsid w:val="00AE6B53"/>
    <w:rsid w:val="00AF229F"/>
    <w:rsid w:val="00B5092C"/>
    <w:rsid w:val="00B86E47"/>
    <w:rsid w:val="00BB05A5"/>
    <w:rsid w:val="00BC66E9"/>
    <w:rsid w:val="00BD00CE"/>
    <w:rsid w:val="00BD7FB1"/>
    <w:rsid w:val="00C02E7A"/>
    <w:rsid w:val="00C1412F"/>
    <w:rsid w:val="00C31183"/>
    <w:rsid w:val="00C440E1"/>
    <w:rsid w:val="00C80353"/>
    <w:rsid w:val="00C90FB5"/>
    <w:rsid w:val="00C91DCD"/>
    <w:rsid w:val="00C92065"/>
    <w:rsid w:val="00C93B6E"/>
    <w:rsid w:val="00CA239C"/>
    <w:rsid w:val="00CD6BC1"/>
    <w:rsid w:val="00CF23CC"/>
    <w:rsid w:val="00CF3521"/>
    <w:rsid w:val="00D169F6"/>
    <w:rsid w:val="00D33454"/>
    <w:rsid w:val="00D3486B"/>
    <w:rsid w:val="00D435F5"/>
    <w:rsid w:val="00D455DA"/>
    <w:rsid w:val="00D46089"/>
    <w:rsid w:val="00D71E6D"/>
    <w:rsid w:val="00D756A2"/>
    <w:rsid w:val="00D81FCE"/>
    <w:rsid w:val="00D82C18"/>
    <w:rsid w:val="00D95577"/>
    <w:rsid w:val="00DB77E3"/>
    <w:rsid w:val="00DC3AD2"/>
    <w:rsid w:val="00DF234B"/>
    <w:rsid w:val="00E009EA"/>
    <w:rsid w:val="00E01D05"/>
    <w:rsid w:val="00E01F13"/>
    <w:rsid w:val="00E45309"/>
    <w:rsid w:val="00E57BAC"/>
    <w:rsid w:val="00E61CBA"/>
    <w:rsid w:val="00E66580"/>
    <w:rsid w:val="00E6688A"/>
    <w:rsid w:val="00E724F9"/>
    <w:rsid w:val="00EA3256"/>
    <w:rsid w:val="00EA6238"/>
    <w:rsid w:val="00EA6F6E"/>
    <w:rsid w:val="00EC503E"/>
    <w:rsid w:val="00EF104B"/>
    <w:rsid w:val="00F03FC2"/>
    <w:rsid w:val="00F3706A"/>
    <w:rsid w:val="00F61CDE"/>
    <w:rsid w:val="00F71676"/>
    <w:rsid w:val="00F87C7C"/>
    <w:rsid w:val="00F9032A"/>
    <w:rsid w:val="00F903C3"/>
    <w:rsid w:val="00FA5CEB"/>
    <w:rsid w:val="00FE1B33"/>
    <w:rsid w:val="00FF5A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0013B"/>
  <w14:defaultImageDpi w14:val="32767"/>
  <w15:chartTrackingRefBased/>
  <w15:docId w15:val="{DCD988C4-35D9-AD4C-83CF-171AE5F61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D00CE"/>
    <w:rPr>
      <w:rFonts w:ascii="Cambria" w:eastAsia="Cambria" w:hAnsi="Cambria" w:cs="Cambria"/>
      <w:lang w:val="en-US"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BD00CE"/>
    <w:rPr>
      <w:sz w:val="20"/>
      <w:szCs w:val="20"/>
    </w:rPr>
  </w:style>
  <w:style w:type="character" w:customStyle="1" w:styleId="CommentTextChar">
    <w:name w:val="Comment Text Char"/>
    <w:basedOn w:val="DefaultParagraphFont"/>
    <w:link w:val="CommentText"/>
    <w:uiPriority w:val="99"/>
    <w:rsid w:val="00BD00CE"/>
    <w:rPr>
      <w:rFonts w:ascii="Cambria" w:eastAsia="Cambria" w:hAnsi="Cambria" w:cs="Cambria"/>
      <w:sz w:val="20"/>
      <w:szCs w:val="20"/>
      <w:lang w:val="en-US" w:eastAsia="en-GB"/>
    </w:rPr>
  </w:style>
  <w:style w:type="character" w:styleId="CommentReference">
    <w:name w:val="annotation reference"/>
    <w:basedOn w:val="DefaultParagraphFont"/>
    <w:uiPriority w:val="99"/>
    <w:semiHidden/>
    <w:unhideWhenUsed/>
    <w:rsid w:val="00BD00CE"/>
    <w:rPr>
      <w:sz w:val="16"/>
      <w:szCs w:val="16"/>
    </w:rPr>
  </w:style>
  <w:style w:type="paragraph" w:styleId="BalloonText">
    <w:name w:val="Balloon Text"/>
    <w:basedOn w:val="Normal"/>
    <w:link w:val="BalloonTextChar"/>
    <w:uiPriority w:val="99"/>
    <w:semiHidden/>
    <w:unhideWhenUsed/>
    <w:rsid w:val="00BD00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D00CE"/>
    <w:rPr>
      <w:rFonts w:ascii="Times New Roman" w:eastAsia="Cambria" w:hAnsi="Times New Roman" w:cs="Times New Roman"/>
      <w:sz w:val="18"/>
      <w:szCs w:val="18"/>
      <w:lang w:val="en-US" w:eastAsia="en-GB"/>
    </w:rPr>
  </w:style>
  <w:style w:type="paragraph" w:styleId="Caption">
    <w:name w:val="caption"/>
    <w:basedOn w:val="Normal"/>
    <w:next w:val="Normal"/>
    <w:uiPriority w:val="35"/>
    <w:unhideWhenUsed/>
    <w:qFormat/>
    <w:rsid w:val="0057458B"/>
    <w:pPr>
      <w:spacing w:after="200"/>
    </w:pPr>
    <w:rPr>
      <w:i/>
      <w:iCs/>
      <w:color w:val="44546A" w:themeColor="text2"/>
      <w:sz w:val="18"/>
      <w:szCs w:val="18"/>
    </w:rPr>
  </w:style>
  <w:style w:type="paragraph" w:styleId="ListParagraph">
    <w:name w:val="List Paragraph"/>
    <w:basedOn w:val="Normal"/>
    <w:uiPriority w:val="34"/>
    <w:qFormat/>
    <w:rsid w:val="0057458B"/>
    <w:pPr>
      <w:ind w:left="720"/>
      <w:contextualSpacing/>
    </w:pPr>
  </w:style>
  <w:style w:type="paragraph" w:styleId="CommentSubject">
    <w:name w:val="annotation subject"/>
    <w:basedOn w:val="CommentText"/>
    <w:next w:val="CommentText"/>
    <w:link w:val="CommentSubjectChar"/>
    <w:uiPriority w:val="99"/>
    <w:semiHidden/>
    <w:unhideWhenUsed/>
    <w:rsid w:val="00FE1B33"/>
    <w:rPr>
      <w:b/>
      <w:bCs/>
    </w:rPr>
  </w:style>
  <w:style w:type="character" w:customStyle="1" w:styleId="CommentSubjectChar">
    <w:name w:val="Comment Subject Char"/>
    <w:basedOn w:val="CommentTextChar"/>
    <w:link w:val="CommentSubject"/>
    <w:uiPriority w:val="99"/>
    <w:semiHidden/>
    <w:rsid w:val="00FE1B33"/>
    <w:rPr>
      <w:rFonts w:ascii="Cambria" w:eastAsia="Cambria" w:hAnsi="Cambria" w:cs="Cambria"/>
      <w:b/>
      <w:bCs/>
      <w:sz w:val="20"/>
      <w:szCs w:val="20"/>
      <w:lang w:val="en-US" w:eastAsia="en-GB"/>
    </w:rPr>
  </w:style>
  <w:style w:type="character" w:styleId="PlaceholderText">
    <w:name w:val="Placeholder Text"/>
    <w:basedOn w:val="DefaultParagraphFont"/>
    <w:uiPriority w:val="99"/>
    <w:semiHidden/>
    <w:rsid w:val="0096524C"/>
    <w:rPr>
      <w:color w:val="808080"/>
    </w:rPr>
  </w:style>
  <w:style w:type="table" w:styleId="TableGrid">
    <w:name w:val="Table Grid"/>
    <w:basedOn w:val="TableNormal"/>
    <w:uiPriority w:val="39"/>
    <w:rsid w:val="005126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92065"/>
    <w:rPr>
      <w:i/>
      <w:iCs/>
    </w:rPr>
  </w:style>
  <w:style w:type="character" w:styleId="Hyperlink">
    <w:name w:val="Hyperlink"/>
    <w:basedOn w:val="DefaultParagraphFont"/>
    <w:uiPriority w:val="99"/>
    <w:unhideWhenUsed/>
    <w:rsid w:val="00C92065"/>
    <w:rPr>
      <w:color w:val="0000FF"/>
      <w:u w:val="single"/>
    </w:rPr>
  </w:style>
  <w:style w:type="character" w:styleId="UnresolvedMention">
    <w:name w:val="Unresolved Mention"/>
    <w:basedOn w:val="DefaultParagraphFont"/>
    <w:uiPriority w:val="99"/>
    <w:rsid w:val="00002BA5"/>
    <w:rPr>
      <w:color w:val="605E5C"/>
      <w:shd w:val="clear" w:color="auto" w:fill="E1DFDD"/>
    </w:rPr>
  </w:style>
  <w:style w:type="paragraph" w:customStyle="1" w:styleId="EndNoteBibliography">
    <w:name w:val="EndNote Bibliography"/>
    <w:basedOn w:val="Normal"/>
    <w:link w:val="EndNoteBibliographyChar"/>
    <w:rsid w:val="00E009EA"/>
    <w:rPr>
      <w:noProof/>
      <w:lang w:val="en-GB"/>
    </w:rPr>
  </w:style>
  <w:style w:type="character" w:customStyle="1" w:styleId="EndNoteBibliographyChar">
    <w:name w:val="EndNote Bibliography Char"/>
    <w:basedOn w:val="DefaultParagraphFont"/>
    <w:link w:val="EndNoteBibliography"/>
    <w:rsid w:val="00E009EA"/>
    <w:rPr>
      <w:rFonts w:ascii="Cambria" w:eastAsia="Cambria" w:hAnsi="Cambria" w:cs="Cambria"/>
      <w:noProo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187085">
      <w:bodyDiv w:val="1"/>
      <w:marLeft w:val="0"/>
      <w:marRight w:val="0"/>
      <w:marTop w:val="0"/>
      <w:marBottom w:val="0"/>
      <w:divBdr>
        <w:top w:val="none" w:sz="0" w:space="0" w:color="auto"/>
        <w:left w:val="none" w:sz="0" w:space="0" w:color="auto"/>
        <w:bottom w:val="none" w:sz="0" w:space="0" w:color="auto"/>
        <w:right w:val="none" w:sz="0" w:space="0" w:color="auto"/>
      </w:divBdr>
    </w:div>
    <w:div w:id="370688060">
      <w:bodyDiv w:val="1"/>
      <w:marLeft w:val="0"/>
      <w:marRight w:val="0"/>
      <w:marTop w:val="0"/>
      <w:marBottom w:val="0"/>
      <w:divBdr>
        <w:top w:val="none" w:sz="0" w:space="0" w:color="auto"/>
        <w:left w:val="none" w:sz="0" w:space="0" w:color="auto"/>
        <w:bottom w:val="none" w:sz="0" w:space="0" w:color="auto"/>
        <w:right w:val="none" w:sz="0" w:space="0" w:color="auto"/>
      </w:divBdr>
    </w:div>
    <w:div w:id="374819330">
      <w:bodyDiv w:val="1"/>
      <w:marLeft w:val="0"/>
      <w:marRight w:val="0"/>
      <w:marTop w:val="0"/>
      <w:marBottom w:val="0"/>
      <w:divBdr>
        <w:top w:val="none" w:sz="0" w:space="0" w:color="auto"/>
        <w:left w:val="none" w:sz="0" w:space="0" w:color="auto"/>
        <w:bottom w:val="none" w:sz="0" w:space="0" w:color="auto"/>
        <w:right w:val="none" w:sz="0" w:space="0" w:color="auto"/>
      </w:divBdr>
    </w:div>
    <w:div w:id="652871534">
      <w:bodyDiv w:val="1"/>
      <w:marLeft w:val="0"/>
      <w:marRight w:val="0"/>
      <w:marTop w:val="0"/>
      <w:marBottom w:val="0"/>
      <w:divBdr>
        <w:top w:val="none" w:sz="0" w:space="0" w:color="auto"/>
        <w:left w:val="none" w:sz="0" w:space="0" w:color="auto"/>
        <w:bottom w:val="none" w:sz="0" w:space="0" w:color="auto"/>
        <w:right w:val="none" w:sz="0" w:space="0" w:color="auto"/>
      </w:divBdr>
    </w:div>
    <w:div w:id="923732054">
      <w:bodyDiv w:val="1"/>
      <w:marLeft w:val="0"/>
      <w:marRight w:val="0"/>
      <w:marTop w:val="0"/>
      <w:marBottom w:val="0"/>
      <w:divBdr>
        <w:top w:val="none" w:sz="0" w:space="0" w:color="auto"/>
        <w:left w:val="none" w:sz="0" w:space="0" w:color="auto"/>
        <w:bottom w:val="none" w:sz="0" w:space="0" w:color="auto"/>
        <w:right w:val="none" w:sz="0" w:space="0" w:color="auto"/>
      </w:divBdr>
    </w:div>
    <w:div w:id="943882058">
      <w:bodyDiv w:val="1"/>
      <w:marLeft w:val="0"/>
      <w:marRight w:val="0"/>
      <w:marTop w:val="0"/>
      <w:marBottom w:val="0"/>
      <w:divBdr>
        <w:top w:val="none" w:sz="0" w:space="0" w:color="auto"/>
        <w:left w:val="none" w:sz="0" w:space="0" w:color="auto"/>
        <w:bottom w:val="none" w:sz="0" w:space="0" w:color="auto"/>
        <w:right w:val="none" w:sz="0" w:space="0" w:color="auto"/>
      </w:divBdr>
    </w:div>
    <w:div w:id="1201476235">
      <w:bodyDiv w:val="1"/>
      <w:marLeft w:val="0"/>
      <w:marRight w:val="0"/>
      <w:marTop w:val="0"/>
      <w:marBottom w:val="0"/>
      <w:divBdr>
        <w:top w:val="none" w:sz="0" w:space="0" w:color="auto"/>
        <w:left w:val="none" w:sz="0" w:space="0" w:color="auto"/>
        <w:bottom w:val="none" w:sz="0" w:space="0" w:color="auto"/>
        <w:right w:val="none" w:sz="0" w:space="0" w:color="auto"/>
      </w:divBdr>
    </w:div>
    <w:div w:id="1451779768">
      <w:bodyDiv w:val="1"/>
      <w:marLeft w:val="0"/>
      <w:marRight w:val="0"/>
      <w:marTop w:val="0"/>
      <w:marBottom w:val="0"/>
      <w:divBdr>
        <w:top w:val="none" w:sz="0" w:space="0" w:color="auto"/>
        <w:left w:val="none" w:sz="0" w:space="0" w:color="auto"/>
        <w:bottom w:val="none" w:sz="0" w:space="0" w:color="auto"/>
        <w:right w:val="none" w:sz="0" w:space="0" w:color="auto"/>
      </w:divBdr>
    </w:div>
    <w:div w:id="1479420602">
      <w:bodyDiv w:val="1"/>
      <w:marLeft w:val="0"/>
      <w:marRight w:val="0"/>
      <w:marTop w:val="0"/>
      <w:marBottom w:val="0"/>
      <w:divBdr>
        <w:top w:val="none" w:sz="0" w:space="0" w:color="auto"/>
        <w:left w:val="none" w:sz="0" w:space="0" w:color="auto"/>
        <w:bottom w:val="none" w:sz="0" w:space="0" w:color="auto"/>
        <w:right w:val="none" w:sz="0" w:space="0" w:color="auto"/>
      </w:divBdr>
    </w:div>
    <w:div w:id="1537892558">
      <w:bodyDiv w:val="1"/>
      <w:marLeft w:val="0"/>
      <w:marRight w:val="0"/>
      <w:marTop w:val="0"/>
      <w:marBottom w:val="0"/>
      <w:divBdr>
        <w:top w:val="none" w:sz="0" w:space="0" w:color="auto"/>
        <w:left w:val="none" w:sz="0" w:space="0" w:color="auto"/>
        <w:bottom w:val="none" w:sz="0" w:space="0" w:color="auto"/>
        <w:right w:val="none" w:sz="0" w:space="0" w:color="auto"/>
      </w:divBdr>
    </w:div>
    <w:div w:id="1594588466">
      <w:bodyDiv w:val="1"/>
      <w:marLeft w:val="0"/>
      <w:marRight w:val="0"/>
      <w:marTop w:val="0"/>
      <w:marBottom w:val="0"/>
      <w:divBdr>
        <w:top w:val="none" w:sz="0" w:space="0" w:color="auto"/>
        <w:left w:val="none" w:sz="0" w:space="0" w:color="auto"/>
        <w:bottom w:val="none" w:sz="0" w:space="0" w:color="auto"/>
        <w:right w:val="none" w:sz="0" w:space="0" w:color="auto"/>
      </w:divBdr>
    </w:div>
    <w:div w:id="209790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038/s41467-019-11028-9"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ur01.safelinks.protection.outlook.com/?url=https%3A%2F%2Fgithub.com%2FSevaVigg%2FNanostringDanioNCCscAnalysis%2Freleases%2Ftag%2Fv1.01&amp;data=04%7C01%7Cbssrnk%40bath.ac.uk%7C413f92f5d61a47774a8908d92fd1691a%7C377e3d224ea1422db0ad8fcc89406b9e%7C0%7C0%7C637593398724355617%7CUnknown%7CTWFpbGZsb3d8eyJWIjoiMC4wLjAwMDAiLCJQIjoiV2luMzIiLCJBTiI6Ik1haWwiLCJXVCI6Mn0%3D%7C1000&amp;sdata=FEuU7qZz85ca%2BYyRetGLrOQG6UxafoXFqzoYQHvRfCE%3D&amp;reserved=0"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17</Pages>
  <Words>5050</Words>
  <Characters>28787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Vsevolod Makeev</dc:creator>
  <cp:keywords/>
  <dc:description/>
  <cp:lastModifiedBy>Vsevolod Makeev</cp:lastModifiedBy>
  <cp:revision>7</cp:revision>
  <dcterms:created xsi:type="dcterms:W3CDTF">2021-06-16T07:03:00Z</dcterms:created>
  <dcterms:modified xsi:type="dcterms:W3CDTF">2021-06-16T08:19:00Z</dcterms:modified>
</cp:coreProperties>
</file>